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D44A2" w14:textId="1E1FF443" w:rsidR="00377DD0" w:rsidRPr="00AF74AC" w:rsidRDefault="008E47C1" w:rsidP="00AF19C5">
      <w:pPr>
        <w:spacing w:after="0" w:line="480" w:lineRule="auto"/>
        <w:rPr>
          <w:rFonts w:ascii="Times New Roman" w:hAnsi="Times New Roman" w:cs="Times New Roman"/>
          <w:b/>
          <w:bCs/>
          <w:sz w:val="24"/>
          <w:szCs w:val="24"/>
          <w:lang w:val="en-US"/>
        </w:rPr>
      </w:pPr>
      <w:bookmarkStart w:id="0" w:name="_Hlk133927643"/>
      <w:r w:rsidRPr="00AF74AC">
        <w:rPr>
          <w:rFonts w:ascii="Times New Roman" w:hAnsi="Times New Roman" w:cs="Times New Roman"/>
          <w:b/>
          <w:bCs/>
          <w:sz w:val="24"/>
          <w:szCs w:val="24"/>
          <w:lang w:val="en-US"/>
        </w:rPr>
        <w:t xml:space="preserve">Biological manganese oxidation </w:t>
      </w:r>
      <w:r w:rsidR="00A04D0B" w:rsidRPr="00AF74AC">
        <w:rPr>
          <w:rFonts w:ascii="Times New Roman" w:hAnsi="Times New Roman" w:cs="Times New Roman"/>
          <w:b/>
          <w:bCs/>
          <w:sz w:val="24"/>
          <w:szCs w:val="24"/>
          <w:lang w:val="en-US"/>
        </w:rPr>
        <w:t>in</w:t>
      </w:r>
      <w:r w:rsidRPr="00AF74AC">
        <w:rPr>
          <w:rFonts w:ascii="Times New Roman" w:hAnsi="Times New Roman" w:cs="Times New Roman"/>
          <w:b/>
          <w:bCs/>
          <w:sz w:val="24"/>
          <w:szCs w:val="24"/>
          <w:lang w:val="en-US"/>
        </w:rPr>
        <w:t xml:space="preserve"> biofilms </w:t>
      </w:r>
      <w:r w:rsidR="00A04D0B" w:rsidRPr="00AF74AC">
        <w:rPr>
          <w:rFonts w:ascii="Times New Roman" w:hAnsi="Times New Roman" w:cs="Times New Roman"/>
          <w:b/>
          <w:bCs/>
          <w:sz w:val="24"/>
          <w:szCs w:val="24"/>
          <w:lang w:val="en-US"/>
        </w:rPr>
        <w:t>from</w:t>
      </w:r>
      <w:r w:rsidRPr="00AF74AC">
        <w:rPr>
          <w:rFonts w:ascii="Times New Roman" w:hAnsi="Times New Roman" w:cs="Times New Roman"/>
          <w:b/>
          <w:bCs/>
          <w:sz w:val="24"/>
          <w:szCs w:val="24"/>
          <w:lang w:val="en-US"/>
        </w:rPr>
        <w:t xml:space="preserve"> oxygen-supplemented biological activated carbon (BAC) filters</w:t>
      </w:r>
    </w:p>
    <w:p w14:paraId="602419A1" w14:textId="3242A829" w:rsidR="00377DD0" w:rsidRPr="00B14646" w:rsidRDefault="00377DD0" w:rsidP="00751EFB">
      <w:pPr>
        <w:spacing w:after="0" w:line="480" w:lineRule="auto"/>
        <w:contextualSpacing/>
        <w:rPr>
          <w:rFonts w:ascii="Times New Roman" w:eastAsia="Times New Roman" w:hAnsi="Times New Roman" w:cs="Times New Roman"/>
          <w:color w:val="0D0D0D"/>
          <w:kern w:val="0"/>
          <w:sz w:val="24"/>
          <w:szCs w:val="24"/>
          <w:lang w:val="it-IT"/>
          <w14:ligatures w14:val="none"/>
        </w:rPr>
      </w:pPr>
      <w:r w:rsidRPr="00B14646">
        <w:rPr>
          <w:rFonts w:ascii="Times New Roman" w:eastAsia="Times New Roman" w:hAnsi="Times New Roman" w:cs="Times New Roman"/>
          <w:color w:val="0D0D0D"/>
          <w:kern w:val="0"/>
          <w:sz w:val="24"/>
          <w:szCs w:val="24"/>
          <w:lang w:val="it-IT"/>
          <w14:ligatures w14:val="none"/>
        </w:rPr>
        <w:t xml:space="preserve">Amanda </w:t>
      </w:r>
      <w:proofErr w:type="spellStart"/>
      <w:proofErr w:type="gramStart"/>
      <w:r w:rsidRPr="00B14646">
        <w:rPr>
          <w:rFonts w:ascii="Times New Roman" w:eastAsia="Times New Roman" w:hAnsi="Times New Roman" w:cs="Times New Roman"/>
          <w:color w:val="0D0D0D"/>
          <w:kern w:val="0"/>
          <w:sz w:val="24"/>
          <w:szCs w:val="24"/>
          <w:lang w:val="it-IT"/>
          <w14:ligatures w14:val="none"/>
        </w:rPr>
        <w:t>Larasati</w:t>
      </w:r>
      <w:r w:rsidRPr="00B14646">
        <w:rPr>
          <w:rFonts w:ascii="Times New Roman" w:eastAsia="Times New Roman" w:hAnsi="Times New Roman" w:cs="Times New Roman"/>
          <w:color w:val="0D0D0D"/>
          <w:kern w:val="0"/>
          <w:sz w:val="24"/>
          <w:szCs w:val="24"/>
          <w:vertAlign w:val="superscript"/>
          <w:lang w:val="it-IT"/>
          <w14:ligatures w14:val="none"/>
        </w:rPr>
        <w:t>a</w:t>
      </w:r>
      <w:proofErr w:type="spellEnd"/>
      <w:r w:rsidR="00732110" w:rsidRPr="00B14646">
        <w:rPr>
          <w:rFonts w:ascii="Times New Roman" w:eastAsia="Times New Roman" w:hAnsi="Times New Roman" w:cs="Times New Roman"/>
          <w:color w:val="0D0D0D"/>
          <w:kern w:val="0"/>
          <w:sz w:val="24"/>
          <w:szCs w:val="24"/>
          <w:vertAlign w:val="superscript"/>
          <w:lang w:val="it-IT"/>
          <w14:ligatures w14:val="none"/>
        </w:rPr>
        <w:t>,∞</w:t>
      </w:r>
      <w:proofErr w:type="gramEnd"/>
      <w:r w:rsidRPr="00B14646">
        <w:rPr>
          <w:rFonts w:ascii="Times New Roman" w:eastAsia="Times New Roman" w:hAnsi="Times New Roman" w:cs="Times New Roman"/>
          <w:color w:val="0D0D0D"/>
          <w:kern w:val="0"/>
          <w:sz w:val="24"/>
          <w:szCs w:val="24"/>
          <w:lang w:val="it-IT"/>
          <w14:ligatures w14:val="none"/>
        </w:rPr>
        <w:t>,</w:t>
      </w:r>
      <w:r w:rsidRPr="00B14646">
        <w:rPr>
          <w:rFonts w:ascii="Times New Roman" w:eastAsia="Times New Roman" w:hAnsi="Times New Roman" w:cs="Times New Roman"/>
          <w:color w:val="262626"/>
          <w:kern w:val="0"/>
          <w:sz w:val="24"/>
          <w:szCs w:val="24"/>
          <w:lang w:val="it-IT"/>
          <w14:ligatures w14:val="none"/>
        </w:rPr>
        <w:t xml:space="preserve"> </w:t>
      </w:r>
      <w:r w:rsidRPr="00B14646">
        <w:rPr>
          <w:rFonts w:ascii="Times New Roman" w:eastAsia="Times New Roman" w:hAnsi="Times New Roman" w:cs="Times New Roman"/>
          <w:color w:val="0D0D0D"/>
          <w:kern w:val="0"/>
          <w:sz w:val="24"/>
          <w:szCs w:val="24"/>
          <w:lang w:val="it-IT"/>
          <w14:ligatures w14:val="none"/>
        </w:rPr>
        <w:t xml:space="preserve">Olga </w:t>
      </w:r>
      <w:proofErr w:type="spellStart"/>
      <w:r w:rsidRPr="00B14646">
        <w:rPr>
          <w:rFonts w:ascii="Times New Roman" w:eastAsia="Times New Roman" w:hAnsi="Times New Roman" w:cs="Times New Roman"/>
          <w:color w:val="0D0D0D"/>
          <w:kern w:val="0"/>
          <w:sz w:val="24"/>
          <w:szCs w:val="24"/>
          <w:lang w:val="it-IT"/>
          <w14:ligatures w14:val="none"/>
        </w:rPr>
        <w:t>Bernadet</w:t>
      </w:r>
      <w:r w:rsidRPr="00B14646">
        <w:rPr>
          <w:rFonts w:ascii="Times New Roman" w:eastAsia="Times New Roman" w:hAnsi="Times New Roman" w:cs="Times New Roman"/>
          <w:color w:val="0D0D0D"/>
          <w:kern w:val="0"/>
          <w:sz w:val="24"/>
          <w:szCs w:val="24"/>
          <w:vertAlign w:val="superscript"/>
          <w:lang w:val="it-IT"/>
          <w14:ligatures w14:val="none"/>
        </w:rPr>
        <w:t>a,b</w:t>
      </w:r>
      <w:proofErr w:type="spellEnd"/>
      <w:r w:rsidR="00732110" w:rsidRPr="00B14646">
        <w:rPr>
          <w:rFonts w:ascii="Times New Roman" w:eastAsia="Times New Roman" w:hAnsi="Times New Roman" w:cs="Times New Roman"/>
          <w:color w:val="0D0D0D"/>
          <w:kern w:val="0"/>
          <w:sz w:val="24"/>
          <w:szCs w:val="24"/>
          <w:vertAlign w:val="superscript"/>
          <w:lang w:val="it-IT"/>
          <w14:ligatures w14:val="none"/>
        </w:rPr>
        <w:t>,∞</w:t>
      </w:r>
      <w:r w:rsidRPr="00B14646">
        <w:rPr>
          <w:rFonts w:ascii="Times New Roman" w:eastAsia="Times New Roman" w:hAnsi="Times New Roman" w:cs="Times New Roman"/>
          <w:color w:val="0D0D0D"/>
          <w:kern w:val="0"/>
          <w:sz w:val="24"/>
          <w:szCs w:val="24"/>
          <w:lang w:val="it-IT"/>
          <w14:ligatures w14:val="none"/>
        </w:rPr>
        <w:t xml:space="preserve">, </w:t>
      </w:r>
      <w:proofErr w:type="spellStart"/>
      <w:r w:rsidR="00080DC0" w:rsidRPr="00B14646">
        <w:rPr>
          <w:rFonts w:ascii="Times New Roman" w:eastAsia="Times New Roman" w:hAnsi="Times New Roman" w:cs="Times New Roman"/>
          <w:color w:val="0D0D0D"/>
          <w:kern w:val="0"/>
          <w:sz w:val="24"/>
          <w:szCs w:val="24"/>
          <w:lang w:val="it-IT"/>
          <w14:ligatures w14:val="none"/>
        </w:rPr>
        <w:t>Gert</w:t>
      </w:r>
      <w:proofErr w:type="spellEnd"/>
      <w:r w:rsidR="00080DC0" w:rsidRPr="00B14646">
        <w:rPr>
          <w:rFonts w:ascii="Times New Roman" w:eastAsia="Times New Roman" w:hAnsi="Times New Roman" w:cs="Times New Roman"/>
          <w:color w:val="0D0D0D"/>
          <w:kern w:val="0"/>
          <w:sz w:val="24"/>
          <w:szCs w:val="24"/>
          <w:lang w:val="it-IT"/>
          <w14:ligatures w14:val="none"/>
        </w:rPr>
        <w:t xml:space="preserve"> </w:t>
      </w:r>
      <w:proofErr w:type="spellStart"/>
      <w:r w:rsidR="00080DC0" w:rsidRPr="00B14646">
        <w:rPr>
          <w:rFonts w:ascii="Times New Roman" w:eastAsia="Times New Roman" w:hAnsi="Times New Roman" w:cs="Times New Roman"/>
          <w:color w:val="0D0D0D"/>
          <w:kern w:val="0"/>
          <w:sz w:val="24"/>
          <w:szCs w:val="24"/>
          <w:lang w:val="it-IT"/>
          <w14:ligatures w14:val="none"/>
        </w:rPr>
        <w:t>Jan</w:t>
      </w:r>
      <w:proofErr w:type="spellEnd"/>
      <w:r w:rsidR="00080DC0" w:rsidRPr="00B14646">
        <w:rPr>
          <w:rFonts w:ascii="Times New Roman" w:eastAsia="Times New Roman" w:hAnsi="Times New Roman" w:cs="Times New Roman"/>
          <w:color w:val="0D0D0D"/>
          <w:kern w:val="0"/>
          <w:sz w:val="24"/>
          <w:szCs w:val="24"/>
          <w:lang w:val="it-IT"/>
          <w14:ligatures w14:val="none"/>
        </w:rPr>
        <w:t xml:space="preserve"> </w:t>
      </w:r>
      <w:r w:rsidR="00FE74C9" w:rsidRPr="00B14646">
        <w:rPr>
          <w:rFonts w:ascii="Times New Roman" w:eastAsia="Times New Roman" w:hAnsi="Times New Roman" w:cs="Times New Roman"/>
          <w:color w:val="0D0D0D"/>
          <w:kern w:val="0"/>
          <w:sz w:val="24"/>
          <w:szCs w:val="24"/>
          <w:lang w:val="it-IT"/>
          <w14:ligatures w14:val="none"/>
        </w:rPr>
        <w:t xml:space="preserve">W. </w:t>
      </w:r>
      <w:proofErr w:type="spellStart"/>
      <w:r w:rsidR="00080DC0" w:rsidRPr="00B14646">
        <w:rPr>
          <w:rFonts w:ascii="Times New Roman" w:eastAsia="Times New Roman" w:hAnsi="Times New Roman" w:cs="Times New Roman"/>
          <w:color w:val="0D0D0D"/>
          <w:kern w:val="0"/>
          <w:sz w:val="24"/>
          <w:szCs w:val="24"/>
          <w:lang w:val="it-IT"/>
          <w14:ligatures w14:val="none"/>
        </w:rPr>
        <w:t>Euverink</w:t>
      </w:r>
      <w:r w:rsidR="001224AD" w:rsidRPr="00B14646">
        <w:rPr>
          <w:rFonts w:ascii="Times New Roman" w:eastAsia="Times New Roman" w:hAnsi="Times New Roman" w:cs="Times New Roman"/>
          <w:color w:val="0D0D0D"/>
          <w:kern w:val="0"/>
          <w:sz w:val="24"/>
          <w:szCs w:val="24"/>
          <w:vertAlign w:val="superscript"/>
          <w:lang w:val="it-IT"/>
          <w14:ligatures w14:val="none"/>
        </w:rPr>
        <w:t>b</w:t>
      </w:r>
      <w:proofErr w:type="spellEnd"/>
      <w:r w:rsidR="00080DC0" w:rsidRPr="00B14646">
        <w:rPr>
          <w:rFonts w:ascii="Times New Roman" w:eastAsia="Times New Roman" w:hAnsi="Times New Roman" w:cs="Times New Roman"/>
          <w:color w:val="0D0D0D"/>
          <w:kern w:val="0"/>
          <w:sz w:val="24"/>
          <w:szCs w:val="24"/>
          <w:lang w:val="it-IT"/>
          <w14:ligatures w14:val="none"/>
        </w:rPr>
        <w:t xml:space="preserve">, </w:t>
      </w:r>
      <w:r w:rsidR="007C2FFD" w:rsidRPr="00B14646">
        <w:rPr>
          <w:rFonts w:ascii="Times New Roman" w:eastAsia="Times New Roman" w:hAnsi="Times New Roman" w:cs="Times New Roman"/>
          <w:color w:val="0D0D0D"/>
          <w:kern w:val="0"/>
          <w:sz w:val="24"/>
          <w:szCs w:val="24"/>
          <w:lang w:val="it-IT"/>
          <w14:ligatures w14:val="none"/>
        </w:rPr>
        <w:t xml:space="preserve">H. </w:t>
      </w:r>
      <w:r w:rsidRPr="00B14646">
        <w:rPr>
          <w:rFonts w:ascii="Times New Roman" w:eastAsia="Times New Roman" w:hAnsi="Times New Roman" w:cs="Times New Roman"/>
          <w:color w:val="0D0D0D"/>
          <w:kern w:val="0"/>
          <w:sz w:val="24"/>
          <w:szCs w:val="24"/>
          <w:lang w:val="it-IT"/>
          <w14:ligatures w14:val="none"/>
        </w:rPr>
        <w:t xml:space="preserve">Pieter J. van </w:t>
      </w:r>
      <w:proofErr w:type="spellStart"/>
      <w:r w:rsidRPr="00B14646">
        <w:rPr>
          <w:rFonts w:ascii="Times New Roman" w:eastAsia="Times New Roman" w:hAnsi="Times New Roman" w:cs="Times New Roman"/>
          <w:color w:val="0D0D0D"/>
          <w:kern w:val="0"/>
          <w:sz w:val="24"/>
          <w:szCs w:val="24"/>
          <w:lang w:val="it-IT"/>
          <w14:ligatures w14:val="none"/>
        </w:rPr>
        <w:t>Veelen</w:t>
      </w:r>
      <w:r w:rsidRPr="00B14646">
        <w:rPr>
          <w:rFonts w:ascii="Times New Roman" w:eastAsia="Times New Roman" w:hAnsi="Times New Roman" w:cs="Times New Roman"/>
          <w:color w:val="0D0D0D"/>
          <w:kern w:val="0"/>
          <w:sz w:val="24"/>
          <w:szCs w:val="24"/>
          <w:vertAlign w:val="superscript"/>
          <w:lang w:val="it-IT"/>
          <w14:ligatures w14:val="none"/>
        </w:rPr>
        <w:t>a</w:t>
      </w:r>
      <w:proofErr w:type="spellEnd"/>
      <w:r w:rsidRPr="00B14646">
        <w:rPr>
          <w:rFonts w:ascii="Times New Roman" w:eastAsia="Times New Roman" w:hAnsi="Times New Roman" w:cs="Times New Roman"/>
          <w:color w:val="0D0D0D"/>
          <w:kern w:val="0"/>
          <w:sz w:val="24"/>
          <w:szCs w:val="24"/>
          <w:lang w:val="it-IT"/>
          <w14:ligatures w14:val="none"/>
        </w:rPr>
        <w:t xml:space="preserve"> and Maria Cristina </w:t>
      </w:r>
      <w:proofErr w:type="spellStart"/>
      <w:r w:rsidRPr="00B14646">
        <w:rPr>
          <w:rFonts w:ascii="Times New Roman" w:eastAsia="Times New Roman" w:hAnsi="Times New Roman" w:cs="Times New Roman"/>
          <w:color w:val="0D0D0D"/>
          <w:kern w:val="0"/>
          <w:sz w:val="24"/>
          <w:szCs w:val="24"/>
          <w:lang w:val="it-IT"/>
          <w14:ligatures w14:val="none"/>
        </w:rPr>
        <w:t>Gagliano</w:t>
      </w:r>
      <w:r w:rsidRPr="00B14646">
        <w:rPr>
          <w:rFonts w:ascii="Times New Roman" w:eastAsia="Times New Roman" w:hAnsi="Times New Roman" w:cs="Times New Roman"/>
          <w:color w:val="0D0D0D"/>
          <w:kern w:val="0"/>
          <w:sz w:val="24"/>
          <w:szCs w:val="24"/>
          <w:vertAlign w:val="superscript"/>
          <w:lang w:val="it-IT"/>
          <w14:ligatures w14:val="none"/>
        </w:rPr>
        <w:t>a</w:t>
      </w:r>
      <w:proofErr w:type="spellEnd"/>
      <w:r w:rsidRPr="00B14646">
        <w:rPr>
          <w:rFonts w:ascii="Times New Roman" w:eastAsia="Times New Roman" w:hAnsi="Times New Roman" w:cs="Times New Roman"/>
          <w:color w:val="0D0D0D"/>
          <w:kern w:val="0"/>
          <w:sz w:val="24"/>
          <w:szCs w:val="24"/>
          <w:vertAlign w:val="superscript"/>
          <w:lang w:val="it-IT"/>
          <w14:ligatures w14:val="none"/>
        </w:rPr>
        <w:t xml:space="preserve">* </w:t>
      </w:r>
      <w:r w:rsidRPr="00B14646">
        <w:rPr>
          <w:rFonts w:ascii="Times New Roman" w:eastAsia="Times New Roman" w:hAnsi="Times New Roman" w:cs="Times New Roman"/>
          <w:color w:val="0D0D0D"/>
          <w:kern w:val="0"/>
          <w:sz w:val="24"/>
          <w:szCs w:val="24"/>
          <w:lang w:val="it-IT"/>
          <w14:ligatures w14:val="none"/>
        </w:rPr>
        <w:t xml:space="preserve"> </w:t>
      </w:r>
    </w:p>
    <w:p w14:paraId="63F82907" w14:textId="77777777" w:rsidR="00377DD0" w:rsidRPr="00B14646" w:rsidRDefault="00377DD0" w:rsidP="00751EFB">
      <w:pPr>
        <w:spacing w:after="0" w:line="480" w:lineRule="auto"/>
        <w:contextualSpacing/>
        <w:rPr>
          <w:rFonts w:ascii="Times New Roman" w:eastAsia="Times New Roman" w:hAnsi="Times New Roman" w:cs="Times New Roman"/>
          <w:color w:val="0D0D0D"/>
          <w:kern w:val="0"/>
          <w:sz w:val="24"/>
          <w:szCs w:val="24"/>
          <w:lang w:val="it-IT"/>
          <w14:ligatures w14:val="none"/>
        </w:rPr>
      </w:pPr>
    </w:p>
    <w:p w14:paraId="424ACED4" w14:textId="151839F9" w:rsidR="00377DD0" w:rsidRPr="00D00798" w:rsidRDefault="00377DD0" w:rsidP="00751EFB">
      <w:pPr>
        <w:spacing w:after="0" w:line="480" w:lineRule="auto"/>
        <w:contextualSpacing/>
        <w:rPr>
          <w:rFonts w:ascii="Times New Roman" w:eastAsia="Times New Roman" w:hAnsi="Times New Roman" w:cs="Times New Roman"/>
          <w:color w:val="0D0D0D"/>
          <w:kern w:val="0"/>
          <w:szCs w:val="24"/>
          <w14:ligatures w14:val="none"/>
        </w:rPr>
      </w:pPr>
      <w:r w:rsidRPr="00D00798">
        <w:rPr>
          <w:rFonts w:ascii="Times New Roman" w:eastAsia="Times New Roman" w:hAnsi="Times New Roman" w:cs="Times New Roman"/>
          <w:color w:val="0D0D0D"/>
          <w:kern w:val="0"/>
          <w:szCs w:val="24"/>
          <w:vertAlign w:val="superscript"/>
          <w14:ligatures w14:val="none"/>
        </w:rPr>
        <w:t xml:space="preserve">a </w:t>
      </w:r>
      <w:proofErr w:type="spellStart"/>
      <w:r w:rsidRPr="00D00798">
        <w:rPr>
          <w:rFonts w:ascii="Times New Roman" w:eastAsia="Times New Roman" w:hAnsi="Times New Roman" w:cs="Times New Roman"/>
          <w:color w:val="0D0D0D"/>
          <w:kern w:val="0"/>
          <w:szCs w:val="24"/>
          <w14:ligatures w14:val="none"/>
        </w:rPr>
        <w:t>Wetsus</w:t>
      </w:r>
      <w:proofErr w:type="spellEnd"/>
      <w:r w:rsidRPr="00D00798">
        <w:rPr>
          <w:rFonts w:ascii="Times New Roman" w:eastAsia="Times New Roman" w:hAnsi="Times New Roman" w:cs="Times New Roman"/>
          <w:color w:val="0D0D0D"/>
          <w:kern w:val="0"/>
          <w:szCs w:val="24"/>
          <w14:ligatures w14:val="none"/>
        </w:rPr>
        <w:t xml:space="preserve">, </w:t>
      </w:r>
      <w:r w:rsidR="00D00798" w:rsidRPr="00D00798">
        <w:rPr>
          <w:rFonts w:ascii="Times New Roman" w:eastAsia="Times New Roman" w:hAnsi="Times New Roman" w:cs="Times New Roman"/>
          <w:color w:val="0D0D0D"/>
          <w:kern w:val="0"/>
          <w:szCs w:val="24"/>
          <w14:ligatures w14:val="none"/>
        </w:rPr>
        <w:t>European Centre of Excellence for Sustainable Water Technology</w:t>
      </w:r>
      <w:r w:rsidRPr="00D00798">
        <w:rPr>
          <w:rFonts w:ascii="Times New Roman" w:eastAsia="Times New Roman" w:hAnsi="Times New Roman" w:cs="Times New Roman"/>
          <w:color w:val="0D0D0D"/>
          <w:kern w:val="0"/>
          <w:szCs w:val="24"/>
          <w14:ligatures w14:val="none"/>
        </w:rPr>
        <w:t xml:space="preserve">, </w:t>
      </w:r>
      <w:proofErr w:type="spellStart"/>
      <w:r w:rsidRPr="00D00798">
        <w:rPr>
          <w:rFonts w:ascii="Times New Roman" w:eastAsia="Times New Roman" w:hAnsi="Times New Roman" w:cs="Times New Roman"/>
          <w:color w:val="0D0D0D"/>
          <w:kern w:val="0"/>
          <w:szCs w:val="24"/>
          <w14:ligatures w14:val="none"/>
        </w:rPr>
        <w:t>Oostergoweg</w:t>
      </w:r>
      <w:proofErr w:type="spellEnd"/>
      <w:r w:rsidRPr="00D00798">
        <w:rPr>
          <w:rFonts w:ascii="Times New Roman" w:eastAsia="Times New Roman" w:hAnsi="Times New Roman" w:cs="Times New Roman"/>
          <w:color w:val="0D0D0D"/>
          <w:kern w:val="0"/>
          <w:szCs w:val="24"/>
          <w14:ligatures w14:val="none"/>
        </w:rPr>
        <w:t xml:space="preserve"> 9, 8911 MA, Leeuwarden, The Netherlands</w:t>
      </w:r>
    </w:p>
    <w:p w14:paraId="2BCE154F" w14:textId="4DBB658E" w:rsidR="00D5361C" w:rsidRPr="008A28F9" w:rsidRDefault="00377DD0" w:rsidP="00751EFB">
      <w:pPr>
        <w:spacing w:after="0" w:line="480" w:lineRule="auto"/>
        <w:contextualSpacing/>
        <w:rPr>
          <w:rFonts w:ascii="Times New Roman" w:eastAsia="Times New Roman" w:hAnsi="Times New Roman" w:cs="Times New Roman"/>
          <w:color w:val="0D0D0D"/>
          <w:kern w:val="0"/>
          <w:szCs w:val="24"/>
          <w14:ligatures w14:val="none"/>
        </w:rPr>
      </w:pPr>
      <w:r w:rsidRPr="008A28F9">
        <w:rPr>
          <w:rFonts w:ascii="Times New Roman" w:eastAsia="Times New Roman" w:hAnsi="Times New Roman" w:cs="Times New Roman"/>
          <w:color w:val="0D0D0D"/>
          <w:kern w:val="0"/>
          <w:szCs w:val="24"/>
          <w:vertAlign w:val="superscript"/>
          <w14:ligatures w14:val="none"/>
        </w:rPr>
        <w:t xml:space="preserve">b </w:t>
      </w:r>
      <w:r w:rsidRPr="008A28F9">
        <w:rPr>
          <w:rFonts w:ascii="Times New Roman" w:eastAsia="Times New Roman" w:hAnsi="Times New Roman" w:cs="Times New Roman"/>
          <w:color w:val="0D0D0D"/>
          <w:kern w:val="0"/>
          <w:szCs w:val="24"/>
          <w14:ligatures w14:val="none"/>
        </w:rPr>
        <w:t>Engineering and Technology Institute Groningen</w:t>
      </w:r>
      <w:r w:rsidR="00AC573C" w:rsidRPr="008A28F9">
        <w:rPr>
          <w:rFonts w:ascii="Times New Roman" w:eastAsia="Times New Roman" w:hAnsi="Times New Roman" w:cs="Times New Roman"/>
          <w:color w:val="0D0D0D"/>
          <w:kern w:val="0"/>
          <w:szCs w:val="24"/>
          <w14:ligatures w14:val="none"/>
        </w:rPr>
        <w:t xml:space="preserve"> (ENTEG)</w:t>
      </w:r>
      <w:r w:rsidRPr="008A28F9">
        <w:rPr>
          <w:rFonts w:ascii="Times New Roman" w:eastAsia="Times New Roman" w:hAnsi="Times New Roman" w:cs="Times New Roman"/>
          <w:color w:val="0D0D0D"/>
          <w:kern w:val="0"/>
          <w:szCs w:val="24"/>
          <w14:ligatures w14:val="none"/>
        </w:rPr>
        <w:t xml:space="preserve">, University of Groningen, </w:t>
      </w:r>
      <w:proofErr w:type="spellStart"/>
      <w:r w:rsidRPr="008A28F9">
        <w:rPr>
          <w:rFonts w:ascii="Times New Roman" w:eastAsia="Times New Roman" w:hAnsi="Times New Roman" w:cs="Times New Roman"/>
          <w:color w:val="0D0D0D"/>
          <w:kern w:val="0"/>
          <w:szCs w:val="24"/>
          <w14:ligatures w14:val="none"/>
        </w:rPr>
        <w:t>Nijenborgh</w:t>
      </w:r>
      <w:proofErr w:type="spellEnd"/>
      <w:r w:rsidRPr="008A28F9">
        <w:rPr>
          <w:rFonts w:ascii="Times New Roman" w:eastAsia="Times New Roman" w:hAnsi="Times New Roman" w:cs="Times New Roman"/>
          <w:color w:val="0D0D0D"/>
          <w:kern w:val="0"/>
          <w:szCs w:val="24"/>
          <w14:ligatures w14:val="none"/>
        </w:rPr>
        <w:t xml:space="preserve"> 4, Groningen, The Netherlands</w:t>
      </w:r>
    </w:p>
    <w:p w14:paraId="2933D93F" w14:textId="588D022E" w:rsidR="004954C6" w:rsidRPr="008A28F9" w:rsidRDefault="004954C6" w:rsidP="00751EFB">
      <w:pPr>
        <w:spacing w:after="0" w:line="480" w:lineRule="auto"/>
        <w:contextualSpacing/>
        <w:rPr>
          <w:rFonts w:ascii="Times New Roman" w:eastAsia="Times New Roman" w:hAnsi="Times New Roman" w:cs="Times New Roman"/>
          <w:color w:val="0D0D0D"/>
          <w:kern w:val="0"/>
          <w:szCs w:val="24"/>
          <w14:ligatures w14:val="none"/>
        </w:rPr>
      </w:pPr>
    </w:p>
    <w:p w14:paraId="77BE6C60" w14:textId="1D9A830F" w:rsidR="00D00798" w:rsidRPr="006D759C" w:rsidRDefault="00D00798" w:rsidP="00AF19C5">
      <w:pPr>
        <w:spacing w:after="0" w:line="480" w:lineRule="auto"/>
        <w:rPr>
          <w:rFonts w:ascii="Times New Roman" w:eastAsia="Times New Roman" w:hAnsi="Times New Roman" w:cs="Times New Roman"/>
          <w:color w:val="0D0D0D"/>
          <w:kern w:val="0"/>
          <w:szCs w:val="24"/>
          <w:lang w:val="en-US"/>
          <w14:ligatures w14:val="none"/>
        </w:rPr>
      </w:pPr>
      <w:r w:rsidRPr="006D759C">
        <w:rPr>
          <w:rFonts w:ascii="Times New Roman" w:eastAsia="Times New Roman" w:hAnsi="Times New Roman" w:cs="Times New Roman"/>
          <w:color w:val="0D0D0D"/>
          <w:kern w:val="0"/>
          <w:szCs w:val="24"/>
          <w:vertAlign w:val="superscript"/>
          <w:lang w:val="en-US"/>
          <w14:ligatures w14:val="none"/>
        </w:rPr>
        <w:t xml:space="preserve">∞ </w:t>
      </w:r>
      <w:r w:rsidRPr="006D759C">
        <w:rPr>
          <w:rFonts w:ascii="Times New Roman" w:eastAsia="Times New Roman" w:hAnsi="Times New Roman" w:cs="Times New Roman"/>
          <w:color w:val="0D0D0D"/>
          <w:kern w:val="0"/>
          <w:szCs w:val="24"/>
          <w:lang w:val="en-US"/>
          <w14:ligatures w14:val="none"/>
        </w:rPr>
        <w:t xml:space="preserve">Amanda </w:t>
      </w:r>
      <w:proofErr w:type="spellStart"/>
      <w:r w:rsidRPr="006D759C">
        <w:rPr>
          <w:rFonts w:ascii="Times New Roman" w:eastAsia="Times New Roman" w:hAnsi="Times New Roman" w:cs="Times New Roman"/>
          <w:color w:val="0D0D0D"/>
          <w:kern w:val="0"/>
          <w:szCs w:val="24"/>
          <w:lang w:val="en-US"/>
          <w14:ligatures w14:val="none"/>
        </w:rPr>
        <w:t>Larasati</w:t>
      </w:r>
      <w:proofErr w:type="spellEnd"/>
      <w:r w:rsidRPr="006D759C">
        <w:rPr>
          <w:rFonts w:ascii="Times New Roman" w:eastAsia="Times New Roman" w:hAnsi="Times New Roman" w:cs="Times New Roman"/>
          <w:color w:val="0D0D0D"/>
          <w:kern w:val="0"/>
          <w:szCs w:val="24"/>
          <w:lang w:val="en-US"/>
          <w14:ligatures w14:val="none"/>
        </w:rPr>
        <w:t xml:space="preserve"> and Olga </w:t>
      </w:r>
      <w:proofErr w:type="spellStart"/>
      <w:r w:rsidRPr="006D759C">
        <w:rPr>
          <w:rFonts w:ascii="Times New Roman" w:eastAsia="Times New Roman" w:hAnsi="Times New Roman" w:cs="Times New Roman"/>
          <w:color w:val="0D0D0D"/>
          <w:kern w:val="0"/>
          <w:szCs w:val="24"/>
          <w:lang w:val="en-US"/>
          <w14:ligatures w14:val="none"/>
        </w:rPr>
        <w:t>Bernadet</w:t>
      </w:r>
      <w:proofErr w:type="spellEnd"/>
      <w:r w:rsidRPr="006D759C">
        <w:rPr>
          <w:rFonts w:ascii="Times New Roman" w:eastAsia="Times New Roman" w:hAnsi="Times New Roman" w:cs="Times New Roman"/>
          <w:color w:val="0D0D0D"/>
          <w:kern w:val="0"/>
          <w:szCs w:val="24"/>
          <w:lang w:val="en-US"/>
          <w14:ligatures w14:val="none"/>
        </w:rPr>
        <w:t xml:space="preserve"> contributed equally to this article. </w:t>
      </w:r>
      <w:r w:rsidR="00AB5858" w:rsidRPr="006D759C">
        <w:rPr>
          <w:rFonts w:ascii="Times New Roman" w:eastAsia="Times New Roman" w:hAnsi="Times New Roman" w:cs="Times New Roman"/>
          <w:color w:val="0D0D0D"/>
          <w:kern w:val="0"/>
          <w:szCs w:val="24"/>
          <w:lang w:val="en-US"/>
          <w14:ligatures w14:val="none"/>
        </w:rPr>
        <w:t>The authors’</w:t>
      </w:r>
      <w:r w:rsidRPr="006D759C">
        <w:rPr>
          <w:rFonts w:ascii="Times New Roman" w:eastAsia="Times New Roman" w:hAnsi="Times New Roman" w:cs="Times New Roman"/>
          <w:color w:val="0D0D0D"/>
          <w:kern w:val="0"/>
          <w:szCs w:val="24"/>
          <w:lang w:val="en-US"/>
          <w14:ligatures w14:val="none"/>
        </w:rPr>
        <w:t xml:space="preserve"> order was determined </w:t>
      </w:r>
      <w:r w:rsidR="00AB5858">
        <w:rPr>
          <w:rFonts w:ascii="Times New Roman" w:eastAsia="Times New Roman" w:hAnsi="Times New Roman" w:cs="Times New Roman"/>
          <w:color w:val="0D0D0D"/>
          <w:kern w:val="0"/>
          <w:szCs w:val="24"/>
          <w:lang w:val="en-US"/>
          <w14:ligatures w14:val="none"/>
        </w:rPr>
        <w:t>based on</w:t>
      </w:r>
      <w:r w:rsidRPr="006D759C">
        <w:rPr>
          <w:rFonts w:ascii="Times New Roman" w:eastAsia="Times New Roman" w:hAnsi="Times New Roman" w:cs="Times New Roman"/>
          <w:color w:val="0D0D0D"/>
          <w:kern w:val="0"/>
          <w:szCs w:val="24"/>
          <w:lang w:val="en-US"/>
          <w14:ligatures w14:val="none"/>
        </w:rPr>
        <w:t xml:space="preserve"> the study conception and the final shaping of the manuscript.</w:t>
      </w:r>
    </w:p>
    <w:p w14:paraId="34998344" w14:textId="77777777" w:rsidR="004954C6" w:rsidRPr="00AB5858" w:rsidRDefault="004954C6" w:rsidP="00751EFB">
      <w:pPr>
        <w:spacing w:after="0" w:line="480" w:lineRule="auto"/>
        <w:contextualSpacing/>
        <w:rPr>
          <w:rFonts w:ascii="Times New Roman" w:eastAsia="Times New Roman" w:hAnsi="Times New Roman" w:cs="Times New Roman"/>
          <w:color w:val="0D0D0D"/>
          <w:kern w:val="0"/>
          <w:szCs w:val="24"/>
          <w:lang w:val="en-US"/>
          <w14:ligatures w14:val="none"/>
        </w:rPr>
      </w:pPr>
    </w:p>
    <w:p w14:paraId="53A62BD8" w14:textId="77777777" w:rsidR="00D00798" w:rsidRPr="008A28F9" w:rsidRDefault="00377DD0" w:rsidP="00AF19C5">
      <w:pPr>
        <w:spacing w:after="0" w:line="480" w:lineRule="auto"/>
        <w:rPr>
          <w:rFonts w:ascii="Times New Roman" w:eastAsia="Times New Roman" w:hAnsi="Times New Roman" w:cs="Times New Roman"/>
          <w:color w:val="0D0D0D"/>
          <w:kern w:val="0"/>
          <w:szCs w:val="24"/>
          <w14:ligatures w14:val="none"/>
        </w:rPr>
      </w:pPr>
      <w:r w:rsidRPr="008A28F9">
        <w:rPr>
          <w:rFonts w:ascii="Times New Roman" w:eastAsia="Times New Roman" w:hAnsi="Times New Roman" w:cs="Times New Roman"/>
          <w:color w:val="0D0D0D"/>
          <w:kern w:val="0"/>
          <w:szCs w:val="24"/>
          <w14:ligatures w14:val="none"/>
        </w:rPr>
        <w:t xml:space="preserve">*Corresponding author: </w:t>
      </w:r>
    </w:p>
    <w:p w14:paraId="07B0A42B" w14:textId="77777777" w:rsidR="00D00798" w:rsidRPr="00D00798" w:rsidRDefault="00377DD0" w:rsidP="00AF19C5">
      <w:pPr>
        <w:spacing w:after="0" w:line="480" w:lineRule="auto"/>
        <w:rPr>
          <w:rFonts w:ascii="Times New Roman" w:eastAsia="Times New Roman" w:hAnsi="Times New Roman" w:cs="Times New Roman"/>
          <w:kern w:val="0"/>
          <w:szCs w:val="24"/>
          <w14:ligatures w14:val="none"/>
        </w:rPr>
      </w:pPr>
      <w:r w:rsidRPr="00D00798">
        <w:rPr>
          <w:rFonts w:ascii="Times New Roman" w:eastAsia="Times New Roman" w:hAnsi="Times New Roman" w:cs="Times New Roman"/>
          <w:kern w:val="0"/>
          <w:szCs w:val="24"/>
          <w14:ligatures w14:val="none"/>
        </w:rPr>
        <w:t>M. C</w:t>
      </w:r>
      <w:r w:rsidR="00D00798" w:rsidRPr="00D00798">
        <w:rPr>
          <w:rFonts w:ascii="Times New Roman" w:eastAsia="Times New Roman" w:hAnsi="Times New Roman" w:cs="Times New Roman"/>
          <w:kern w:val="0"/>
          <w:szCs w:val="24"/>
          <w14:ligatures w14:val="none"/>
        </w:rPr>
        <w:t>ristina Gagliano</w:t>
      </w:r>
    </w:p>
    <w:p w14:paraId="2B7259D1" w14:textId="723C77E6" w:rsidR="00D00798" w:rsidRPr="00D00798" w:rsidRDefault="00D00798" w:rsidP="00AF19C5">
      <w:pPr>
        <w:spacing w:after="0" w:line="480" w:lineRule="auto"/>
        <w:rPr>
          <w:rFonts w:ascii="Times New Roman" w:eastAsia="Times New Roman" w:hAnsi="Times New Roman" w:cs="Times New Roman"/>
          <w:kern w:val="0"/>
          <w:szCs w:val="24"/>
          <w14:ligatures w14:val="none"/>
        </w:rPr>
      </w:pPr>
      <w:proofErr w:type="spellStart"/>
      <w:r w:rsidRPr="00D00798">
        <w:rPr>
          <w:rFonts w:ascii="Times New Roman" w:eastAsia="Times New Roman" w:hAnsi="Times New Roman" w:cs="Times New Roman"/>
          <w:kern w:val="0"/>
          <w:szCs w:val="24"/>
          <w14:ligatures w14:val="none"/>
        </w:rPr>
        <w:t>Wetsus</w:t>
      </w:r>
      <w:proofErr w:type="spellEnd"/>
      <w:r w:rsidRPr="00D00798">
        <w:rPr>
          <w:rFonts w:ascii="Times New Roman" w:eastAsia="Times New Roman" w:hAnsi="Times New Roman" w:cs="Times New Roman"/>
          <w:kern w:val="0"/>
          <w:szCs w:val="24"/>
          <w14:ligatures w14:val="none"/>
        </w:rPr>
        <w:t xml:space="preserve"> - European Centre of Excellence for Sustainable Water Technology</w:t>
      </w:r>
    </w:p>
    <w:p w14:paraId="767CF6B3" w14:textId="6DEFA0A7" w:rsidR="00D00798" w:rsidRPr="00D00798" w:rsidRDefault="00D00798" w:rsidP="00AF19C5">
      <w:pPr>
        <w:spacing w:after="0" w:line="480" w:lineRule="auto"/>
        <w:rPr>
          <w:rFonts w:ascii="Times New Roman" w:eastAsia="Times New Roman" w:hAnsi="Times New Roman" w:cs="Times New Roman"/>
          <w:color w:val="0D0D0D"/>
          <w:kern w:val="0"/>
          <w:szCs w:val="24"/>
          <w:lang w:val="nl-NL"/>
          <w14:ligatures w14:val="none"/>
        </w:rPr>
      </w:pPr>
      <w:r w:rsidRPr="00D00798">
        <w:rPr>
          <w:rFonts w:ascii="Times New Roman" w:eastAsia="Times New Roman" w:hAnsi="Times New Roman" w:cs="Times New Roman"/>
          <w:kern w:val="0"/>
          <w:szCs w:val="24"/>
          <w:lang w:val="nl-NL"/>
          <w14:ligatures w14:val="none"/>
        </w:rPr>
        <w:t>Oo</w:t>
      </w:r>
      <w:r>
        <w:rPr>
          <w:rFonts w:ascii="Times New Roman" w:eastAsia="Times New Roman" w:hAnsi="Times New Roman" w:cs="Times New Roman"/>
          <w:kern w:val="0"/>
          <w:szCs w:val="24"/>
          <w:lang w:val="nl-NL"/>
          <w14:ligatures w14:val="none"/>
        </w:rPr>
        <w:t>stergoweg 9, 8911 MA Leeuwarden (The Netherlands)</w:t>
      </w:r>
    </w:p>
    <w:p w14:paraId="7BEBFE31" w14:textId="7B4DB77B" w:rsidR="00D00798" w:rsidRPr="00D00798" w:rsidRDefault="00D00798" w:rsidP="00AF19C5">
      <w:pPr>
        <w:spacing w:after="0" w:line="480" w:lineRule="auto"/>
        <w:rPr>
          <w:rFonts w:ascii="Times New Roman" w:eastAsia="Times New Roman" w:hAnsi="Times New Roman" w:cs="Times New Roman"/>
          <w:kern w:val="0"/>
          <w:szCs w:val="24"/>
          <w14:ligatures w14:val="none"/>
        </w:rPr>
      </w:pPr>
      <w:r w:rsidRPr="00D00798">
        <w:rPr>
          <w:rFonts w:ascii="Times New Roman" w:eastAsia="Times New Roman" w:hAnsi="Times New Roman" w:cs="Times New Roman"/>
          <w:kern w:val="0"/>
          <w:szCs w:val="24"/>
          <w14:ligatures w14:val="none"/>
        </w:rPr>
        <w:t>Tel: +31582843013</w:t>
      </w:r>
    </w:p>
    <w:p w14:paraId="3485D891" w14:textId="4DF92939" w:rsidR="00D5361C" w:rsidRPr="00D00798" w:rsidRDefault="00D00798" w:rsidP="00AF19C5">
      <w:pPr>
        <w:spacing w:after="0" w:line="480" w:lineRule="auto"/>
        <w:rPr>
          <w:rFonts w:ascii="Times New Roman" w:eastAsia="Times New Roman" w:hAnsi="Times New Roman" w:cs="Times New Roman"/>
          <w:color w:val="0563C1"/>
          <w:kern w:val="0"/>
          <w:szCs w:val="24"/>
          <w:u w:val="single"/>
          <w14:ligatures w14:val="none"/>
        </w:rPr>
      </w:pPr>
      <w:r>
        <w:t xml:space="preserve">Email: </w:t>
      </w:r>
      <w:r w:rsidR="00377DD0" w:rsidRPr="00D00798">
        <w:rPr>
          <w:rFonts w:ascii="Times New Roman" w:eastAsia="Times New Roman" w:hAnsi="Times New Roman" w:cs="Times New Roman"/>
          <w:color w:val="0563C1"/>
          <w:kern w:val="0"/>
          <w:szCs w:val="24"/>
          <w:u w:val="single"/>
          <w14:ligatures w14:val="none"/>
        </w:rPr>
        <w:t>cristina.gagliano@wetsus.nl</w:t>
      </w:r>
    </w:p>
    <w:bookmarkEnd w:id="0"/>
    <w:p w14:paraId="67C9D400" w14:textId="77777777" w:rsidR="0002622B" w:rsidRDefault="0002622B" w:rsidP="0002622B">
      <w:pPr>
        <w:spacing w:after="0" w:line="480" w:lineRule="auto"/>
        <w:rPr>
          <w:rFonts w:ascii="Times New Roman" w:eastAsia="Times New Roman" w:hAnsi="Times New Roman" w:cs="Times New Roman"/>
          <w:b/>
          <w:bCs/>
          <w:sz w:val="24"/>
          <w:szCs w:val="24"/>
          <w:lang w:val="en-US"/>
        </w:rPr>
      </w:pPr>
    </w:p>
    <w:p w14:paraId="50D40076" w14:textId="26CB7EBD" w:rsidR="00D5361C" w:rsidRPr="00AF74AC" w:rsidRDefault="00D5361C" w:rsidP="0002622B">
      <w:pPr>
        <w:spacing w:after="0" w:line="480" w:lineRule="auto"/>
        <w:rPr>
          <w:rFonts w:ascii="Times New Roman" w:eastAsia="Times New Roman" w:hAnsi="Times New Roman" w:cs="Times New Roman"/>
          <w:b/>
          <w:bCs/>
          <w:sz w:val="24"/>
          <w:szCs w:val="24"/>
          <w:lang w:val="en-US"/>
        </w:rPr>
      </w:pPr>
      <w:r w:rsidRPr="00AF74AC">
        <w:rPr>
          <w:rFonts w:ascii="Times New Roman" w:eastAsia="Times New Roman" w:hAnsi="Times New Roman" w:cs="Times New Roman"/>
          <w:b/>
          <w:bCs/>
          <w:sz w:val="24"/>
          <w:szCs w:val="24"/>
          <w:lang w:val="en-US"/>
        </w:rPr>
        <w:t>Keywords:</w:t>
      </w:r>
    </w:p>
    <w:p w14:paraId="779DDE46" w14:textId="77777777" w:rsidR="00E828E4" w:rsidRPr="00AF74AC" w:rsidRDefault="00E828E4" w:rsidP="0002622B">
      <w:pPr>
        <w:spacing w:after="0" w:line="480" w:lineRule="auto"/>
        <w:rPr>
          <w:rFonts w:ascii="Times New Roman" w:eastAsia="Times New Roman" w:hAnsi="Times New Roman" w:cs="Times New Roman"/>
          <w:sz w:val="24"/>
          <w:szCs w:val="24"/>
          <w:lang w:val="en-US"/>
        </w:rPr>
      </w:pPr>
      <w:r w:rsidRPr="00AF74AC">
        <w:rPr>
          <w:rFonts w:ascii="Times New Roman" w:eastAsia="Times New Roman" w:hAnsi="Times New Roman" w:cs="Times New Roman"/>
          <w:sz w:val="24"/>
          <w:szCs w:val="24"/>
          <w:lang w:val="en-US"/>
        </w:rPr>
        <w:t>Oligotrophic microorganisms</w:t>
      </w:r>
    </w:p>
    <w:p w14:paraId="57889936" w14:textId="77777777" w:rsidR="00E828E4" w:rsidRPr="00AF74AC" w:rsidRDefault="00E828E4" w:rsidP="0002622B">
      <w:pPr>
        <w:spacing w:after="0" w:line="480" w:lineRule="auto"/>
        <w:rPr>
          <w:rFonts w:ascii="Times New Roman" w:eastAsia="Times New Roman" w:hAnsi="Times New Roman" w:cs="Times New Roman"/>
          <w:sz w:val="24"/>
          <w:szCs w:val="24"/>
          <w:lang w:val="en-US"/>
        </w:rPr>
      </w:pPr>
      <w:r w:rsidRPr="00AF74AC">
        <w:rPr>
          <w:rFonts w:ascii="Times New Roman" w:eastAsia="Times New Roman" w:hAnsi="Times New Roman" w:cs="Times New Roman"/>
          <w:sz w:val="24"/>
          <w:szCs w:val="24"/>
          <w:lang w:val="en-US"/>
        </w:rPr>
        <w:t>Biofilters</w:t>
      </w:r>
    </w:p>
    <w:p w14:paraId="1673C603" w14:textId="04443182" w:rsidR="00706B9B" w:rsidRPr="00AF74AC" w:rsidRDefault="00706B9B" w:rsidP="0002622B">
      <w:pPr>
        <w:spacing w:after="0" w:line="480" w:lineRule="auto"/>
        <w:rPr>
          <w:rFonts w:ascii="Times New Roman" w:eastAsia="Times New Roman" w:hAnsi="Times New Roman" w:cs="Times New Roman"/>
          <w:sz w:val="24"/>
          <w:szCs w:val="24"/>
          <w:lang w:val="en-US"/>
        </w:rPr>
      </w:pPr>
      <w:r w:rsidRPr="00AF74AC">
        <w:rPr>
          <w:rFonts w:ascii="Times New Roman" w:eastAsia="Times New Roman" w:hAnsi="Times New Roman" w:cs="Times New Roman"/>
          <w:sz w:val="24"/>
          <w:szCs w:val="24"/>
          <w:lang w:val="en-US"/>
        </w:rPr>
        <w:t>Biogenic manganese oxide</w:t>
      </w:r>
    </w:p>
    <w:p w14:paraId="749C9AD5" w14:textId="77777777" w:rsidR="00E33967" w:rsidRDefault="002C30C0" w:rsidP="0002622B">
      <w:pPr>
        <w:spacing w:after="0" w:line="480" w:lineRule="auto"/>
        <w:rPr>
          <w:rFonts w:ascii="Times New Roman" w:eastAsia="Times New Roman" w:hAnsi="Times New Roman" w:cs="Times New Roman"/>
          <w:sz w:val="24"/>
          <w:szCs w:val="24"/>
          <w:lang w:val="en-US"/>
        </w:rPr>
      </w:pPr>
      <w:proofErr w:type="spellStart"/>
      <w:r w:rsidRPr="00AF74AC">
        <w:rPr>
          <w:rFonts w:ascii="Times New Roman" w:eastAsia="Times New Roman" w:hAnsi="Times New Roman" w:cs="Times New Roman"/>
          <w:sz w:val="24"/>
          <w:szCs w:val="24"/>
          <w:lang w:val="en-US"/>
        </w:rPr>
        <w:t>Birnessite</w:t>
      </w:r>
      <w:proofErr w:type="spellEnd"/>
      <w:r w:rsidRPr="00AF74AC">
        <w:rPr>
          <w:rFonts w:ascii="Times New Roman" w:eastAsia="Times New Roman" w:hAnsi="Times New Roman" w:cs="Times New Roman"/>
          <w:sz w:val="24"/>
          <w:szCs w:val="24"/>
          <w:lang w:val="en-US"/>
        </w:rPr>
        <w:t xml:space="preserve"> </w:t>
      </w:r>
    </w:p>
    <w:p w14:paraId="41FC309F" w14:textId="29C7E4AD" w:rsidR="00D5361C" w:rsidRPr="00AF74AC" w:rsidRDefault="00D04E89" w:rsidP="0002622B">
      <w:pPr>
        <w:spacing w:after="0" w:line="480" w:lineRule="auto"/>
        <w:rPr>
          <w:rFonts w:ascii="Times New Roman" w:eastAsia="Times New Roman" w:hAnsi="Times New Roman" w:cs="Times New Roman"/>
          <w:sz w:val="24"/>
          <w:szCs w:val="24"/>
          <w:lang w:val="en-US"/>
        </w:rPr>
      </w:pPr>
      <w:r w:rsidRPr="00AF74AC">
        <w:rPr>
          <w:rFonts w:ascii="Times New Roman" w:eastAsia="Times New Roman" w:hAnsi="Times New Roman" w:cs="Times New Roman"/>
          <w:sz w:val="24"/>
          <w:szCs w:val="24"/>
          <w:lang w:val="en-US"/>
        </w:rPr>
        <w:t>δ-MnO</w:t>
      </w:r>
      <w:r w:rsidRPr="00AF74AC">
        <w:rPr>
          <w:rFonts w:ascii="Times New Roman" w:eastAsia="Times New Roman" w:hAnsi="Times New Roman" w:cs="Times New Roman"/>
          <w:sz w:val="24"/>
          <w:szCs w:val="24"/>
          <w:vertAlign w:val="subscript"/>
          <w:lang w:val="en-US"/>
        </w:rPr>
        <w:t>2</w:t>
      </w:r>
      <w:r w:rsidR="00D5361C" w:rsidRPr="00AF74AC">
        <w:rPr>
          <w:rFonts w:ascii="Times New Roman" w:eastAsia="Times New Roman" w:hAnsi="Times New Roman" w:cs="Times New Roman"/>
          <w:sz w:val="24"/>
          <w:szCs w:val="24"/>
          <w:lang w:val="en-US"/>
        </w:rPr>
        <w:br w:type="page"/>
      </w:r>
    </w:p>
    <w:p w14:paraId="30EC2303" w14:textId="6DC332C5" w:rsidR="00D5361C" w:rsidRPr="00AF74AC" w:rsidRDefault="00D5361C" w:rsidP="00AF19C5">
      <w:pPr>
        <w:spacing w:after="0" w:line="480" w:lineRule="auto"/>
        <w:rPr>
          <w:rFonts w:ascii="Times New Roman" w:eastAsia="Times New Roman" w:hAnsi="Times New Roman" w:cs="Times New Roman"/>
          <w:b/>
          <w:bCs/>
          <w:sz w:val="24"/>
          <w:szCs w:val="24"/>
          <w:lang w:val="en-US"/>
        </w:rPr>
      </w:pPr>
      <w:r w:rsidRPr="00AF74AC">
        <w:rPr>
          <w:rFonts w:ascii="Times New Roman" w:eastAsia="Times New Roman" w:hAnsi="Times New Roman" w:cs="Times New Roman"/>
          <w:b/>
          <w:bCs/>
          <w:sz w:val="24"/>
          <w:szCs w:val="24"/>
          <w:lang w:val="en-US"/>
        </w:rPr>
        <w:lastRenderedPageBreak/>
        <w:t>Abstract</w:t>
      </w:r>
    </w:p>
    <w:p w14:paraId="335589D3" w14:textId="7936CDD8" w:rsidR="00D5361C" w:rsidRPr="000C1D59" w:rsidRDefault="004B7B8F" w:rsidP="000C1D59">
      <w:pPr>
        <w:spacing w:after="0" w:line="480" w:lineRule="auto"/>
        <w:rPr>
          <w:rFonts w:ascii="Times New Roman" w:eastAsia="Times New Roman" w:hAnsi="Times New Roman" w:cs="Times New Roman"/>
          <w:sz w:val="24"/>
          <w:szCs w:val="24"/>
          <w:lang w:val="en-US"/>
        </w:rPr>
      </w:pPr>
      <w:r w:rsidRPr="00AF74AC">
        <w:rPr>
          <w:rFonts w:ascii="Times New Roman" w:eastAsia="Calibri" w:hAnsi="Times New Roman" w:cs="Times New Roman"/>
          <w:iCs/>
          <w:kern w:val="0"/>
          <w:sz w:val="24"/>
          <w:szCs w:val="24"/>
          <w:lang w:val="en-US"/>
          <w14:ligatures w14:val="none"/>
        </w:rPr>
        <w:t xml:space="preserve">Biological oxidation of manganese (Mn) </w:t>
      </w:r>
      <w:r w:rsidR="000E4332">
        <w:rPr>
          <w:rFonts w:ascii="Times New Roman" w:eastAsia="Calibri" w:hAnsi="Times New Roman" w:cs="Times New Roman"/>
          <w:iCs/>
          <w:kern w:val="0"/>
          <w:sz w:val="24"/>
          <w:szCs w:val="24"/>
          <w:lang w:val="en-US"/>
          <w14:ligatures w14:val="none"/>
        </w:rPr>
        <w:t xml:space="preserve">by bacteria </w:t>
      </w:r>
      <w:r w:rsidRPr="00AF74AC">
        <w:rPr>
          <w:rFonts w:ascii="Times New Roman" w:eastAsia="Calibri" w:hAnsi="Times New Roman" w:cs="Times New Roman"/>
          <w:iCs/>
          <w:kern w:val="0"/>
          <w:sz w:val="24"/>
          <w:szCs w:val="24"/>
          <w:lang w:val="en-US"/>
          <w14:ligatures w14:val="none"/>
        </w:rPr>
        <w:t>results in the formation of biogenic Mn oxides (</w:t>
      </w:r>
      <w:proofErr w:type="spellStart"/>
      <w:r w:rsidRPr="00AF74AC">
        <w:rPr>
          <w:rFonts w:ascii="Times New Roman" w:eastAsia="Calibri" w:hAnsi="Times New Roman" w:cs="Times New Roman"/>
          <w:iCs/>
          <w:kern w:val="0"/>
          <w:sz w:val="24"/>
          <w:szCs w:val="24"/>
          <w:lang w:val="en-US"/>
          <w14:ligatures w14:val="none"/>
        </w:rPr>
        <w:t>MnOx</w:t>
      </w:r>
      <w:proofErr w:type="spellEnd"/>
      <w:r w:rsidRPr="00AF74AC">
        <w:rPr>
          <w:rFonts w:ascii="Times New Roman" w:eastAsia="Calibri" w:hAnsi="Times New Roman" w:cs="Times New Roman"/>
          <w:iCs/>
          <w:kern w:val="0"/>
          <w:sz w:val="24"/>
          <w:szCs w:val="24"/>
          <w:lang w:val="en-US"/>
          <w14:ligatures w14:val="none"/>
        </w:rPr>
        <w:t>)</w:t>
      </w:r>
      <w:r w:rsidR="00BE582C" w:rsidRPr="00AF74AC">
        <w:rPr>
          <w:rFonts w:ascii="Times New Roman" w:eastAsia="Calibri" w:hAnsi="Times New Roman" w:cs="Times New Roman"/>
          <w:iCs/>
          <w:kern w:val="0"/>
          <w:sz w:val="24"/>
          <w:szCs w:val="24"/>
          <w:lang w:val="en-US"/>
          <w14:ligatures w14:val="none"/>
        </w:rPr>
        <w:t xml:space="preserve">, which are known to be </w:t>
      </w:r>
      <w:r w:rsidR="008225D7">
        <w:rPr>
          <w:rFonts w:ascii="Times New Roman" w:eastAsia="Calibri" w:hAnsi="Times New Roman" w:cs="Times New Roman"/>
          <w:iCs/>
          <w:kern w:val="0"/>
          <w:sz w:val="24"/>
          <w:szCs w:val="24"/>
          <w:lang w:val="en-US"/>
          <w14:ligatures w14:val="none"/>
        </w:rPr>
        <w:t xml:space="preserve">strong oxidants and </w:t>
      </w:r>
      <w:r w:rsidR="00BE582C" w:rsidRPr="00AF74AC">
        <w:rPr>
          <w:rFonts w:ascii="Times New Roman" w:eastAsia="Calibri" w:hAnsi="Times New Roman" w:cs="Times New Roman"/>
          <w:iCs/>
          <w:kern w:val="0"/>
          <w:sz w:val="24"/>
          <w:szCs w:val="24"/>
          <w:lang w:val="en-US"/>
          <w14:ligatures w14:val="none"/>
        </w:rPr>
        <w:t xml:space="preserve">effective catalysts </w:t>
      </w:r>
      <w:r w:rsidR="008225D7">
        <w:rPr>
          <w:rFonts w:ascii="Times New Roman" w:eastAsia="Calibri" w:hAnsi="Times New Roman" w:cs="Times New Roman"/>
          <w:iCs/>
          <w:kern w:val="0"/>
          <w:sz w:val="24"/>
          <w:szCs w:val="24"/>
          <w:lang w:val="en-US"/>
          <w14:ligatures w14:val="none"/>
        </w:rPr>
        <w:t>in several reactions</w:t>
      </w:r>
      <w:r w:rsidRPr="00AF74AC">
        <w:rPr>
          <w:rFonts w:ascii="Times New Roman" w:eastAsia="Calibri" w:hAnsi="Times New Roman" w:cs="Times New Roman"/>
          <w:iCs/>
          <w:kern w:val="0"/>
          <w:sz w:val="24"/>
          <w:szCs w:val="24"/>
          <w:lang w:val="en-US"/>
          <w14:ligatures w14:val="none"/>
        </w:rPr>
        <w:t>. Manganese-oxidizing bacteria (</w:t>
      </w:r>
      <w:proofErr w:type="spellStart"/>
      <w:r w:rsidRPr="00AF74AC">
        <w:rPr>
          <w:rFonts w:ascii="Times New Roman" w:eastAsia="Calibri" w:hAnsi="Times New Roman" w:cs="Times New Roman"/>
          <w:iCs/>
          <w:kern w:val="0"/>
          <w:sz w:val="24"/>
          <w:szCs w:val="24"/>
          <w:lang w:val="en-US"/>
          <w14:ligatures w14:val="none"/>
        </w:rPr>
        <w:t>MnOB</w:t>
      </w:r>
      <w:proofErr w:type="spellEnd"/>
      <w:r w:rsidRPr="00AF74AC">
        <w:rPr>
          <w:rFonts w:ascii="Times New Roman" w:eastAsia="Calibri" w:hAnsi="Times New Roman" w:cs="Times New Roman"/>
          <w:iCs/>
          <w:kern w:val="0"/>
          <w:sz w:val="24"/>
          <w:szCs w:val="24"/>
          <w:lang w:val="en-US"/>
          <w14:ligatures w14:val="none"/>
        </w:rPr>
        <w:t xml:space="preserve">) often develop in engineered systems for water treatment </w:t>
      </w:r>
      <w:r w:rsidR="00D96810" w:rsidRPr="00AF74AC">
        <w:rPr>
          <w:rFonts w:ascii="Times New Roman" w:eastAsia="Calibri" w:hAnsi="Times New Roman" w:cs="Times New Roman"/>
          <w:iCs/>
          <w:kern w:val="0"/>
          <w:sz w:val="24"/>
          <w:szCs w:val="24"/>
          <w:lang w:val="en-US"/>
          <w14:ligatures w14:val="none"/>
        </w:rPr>
        <w:t>under oligotrophic conditions</w:t>
      </w:r>
      <w:r w:rsidRPr="00AF74AC">
        <w:rPr>
          <w:rFonts w:ascii="Times New Roman" w:eastAsia="Calibri" w:hAnsi="Times New Roman" w:cs="Times New Roman"/>
          <w:iCs/>
          <w:kern w:val="0"/>
          <w:sz w:val="24"/>
          <w:szCs w:val="24"/>
          <w:lang w:val="en-US"/>
          <w14:ligatures w14:val="none"/>
        </w:rPr>
        <w:t>.</w:t>
      </w:r>
      <w:r w:rsidR="002D6427" w:rsidRPr="00AF74AC">
        <w:rPr>
          <w:rFonts w:ascii="Times New Roman" w:eastAsia="Calibri" w:hAnsi="Times New Roman" w:cs="Times New Roman"/>
          <w:iCs/>
          <w:kern w:val="0"/>
          <w:sz w:val="24"/>
          <w:szCs w:val="24"/>
          <w:lang w:val="en-US"/>
          <w14:ligatures w14:val="none"/>
        </w:rPr>
        <w:t xml:space="preserve"> </w:t>
      </w:r>
      <w:r w:rsidRPr="00AF74AC">
        <w:rPr>
          <w:rFonts w:ascii="Times New Roman" w:eastAsia="Calibri" w:hAnsi="Times New Roman" w:cs="Times New Roman"/>
          <w:iCs/>
          <w:kern w:val="0"/>
          <w:sz w:val="24"/>
          <w:szCs w:val="24"/>
          <w:lang w:val="en-US"/>
          <w14:ligatures w14:val="none"/>
        </w:rPr>
        <w:t xml:space="preserve">In this study, </w:t>
      </w:r>
      <w:r w:rsidR="00381651">
        <w:rPr>
          <w:rFonts w:ascii="Times New Roman" w:eastAsia="Calibri" w:hAnsi="Times New Roman" w:cs="Times New Roman"/>
          <w:iCs/>
          <w:kern w:val="0"/>
          <w:sz w:val="24"/>
          <w:szCs w:val="24"/>
          <w:lang w:val="en-US"/>
          <w14:ligatures w14:val="none"/>
        </w:rPr>
        <w:t xml:space="preserve">we investigated the </w:t>
      </w:r>
      <w:proofErr w:type="spellStart"/>
      <w:r w:rsidR="00BE582C" w:rsidRPr="00AF74AC">
        <w:rPr>
          <w:rFonts w:ascii="Times New Roman" w:eastAsia="Times New Roman" w:hAnsi="Times New Roman" w:cs="Times New Roman"/>
          <w:sz w:val="24"/>
          <w:szCs w:val="24"/>
          <w:lang w:val="en-US"/>
        </w:rPr>
        <w:t>MnOB</w:t>
      </w:r>
      <w:proofErr w:type="spellEnd"/>
      <w:r w:rsidR="00BE582C" w:rsidRPr="00AF74AC">
        <w:rPr>
          <w:rFonts w:ascii="Times New Roman" w:eastAsia="Calibri" w:hAnsi="Times New Roman" w:cs="Times New Roman"/>
          <w:iCs/>
          <w:kern w:val="0"/>
          <w:sz w:val="24"/>
          <w:szCs w:val="24"/>
          <w:lang w:val="en-US"/>
          <w14:ligatures w14:val="none"/>
        </w:rPr>
        <w:t xml:space="preserve"> within </w:t>
      </w:r>
      <w:r w:rsidRPr="00AF74AC">
        <w:rPr>
          <w:rFonts w:ascii="Times New Roman" w:eastAsia="Calibri" w:hAnsi="Times New Roman" w:cs="Times New Roman"/>
          <w:iCs/>
          <w:kern w:val="0"/>
          <w:sz w:val="24"/>
          <w:szCs w:val="24"/>
          <w:lang w:val="en-US"/>
          <w14:ligatures w14:val="none"/>
        </w:rPr>
        <w:t xml:space="preserve">biofilms </w:t>
      </w:r>
      <w:r w:rsidR="00BE582C" w:rsidRPr="00AF74AC">
        <w:rPr>
          <w:rFonts w:ascii="Times New Roman" w:eastAsia="Calibri" w:hAnsi="Times New Roman" w:cs="Times New Roman"/>
          <w:iCs/>
          <w:kern w:val="0"/>
          <w:sz w:val="24"/>
          <w:szCs w:val="24"/>
          <w:lang w:val="en-US"/>
          <w14:ligatures w14:val="none"/>
        </w:rPr>
        <w:t xml:space="preserve">sampled </w:t>
      </w:r>
      <w:r w:rsidRPr="00AF74AC">
        <w:rPr>
          <w:rFonts w:ascii="Times New Roman" w:eastAsia="Calibri" w:hAnsi="Times New Roman" w:cs="Times New Roman"/>
          <w:iCs/>
          <w:kern w:val="0"/>
          <w:sz w:val="24"/>
          <w:szCs w:val="24"/>
          <w:lang w:val="en-US"/>
          <w14:ligatures w14:val="none"/>
        </w:rPr>
        <w:t>from a full-scale oxygen</w:t>
      </w:r>
      <w:r w:rsidR="00BE582C" w:rsidRPr="00AF74AC">
        <w:rPr>
          <w:rFonts w:ascii="Times New Roman" w:eastAsia="Calibri" w:hAnsi="Times New Roman" w:cs="Times New Roman"/>
          <w:iCs/>
          <w:kern w:val="0"/>
          <w:sz w:val="24"/>
          <w:szCs w:val="24"/>
          <w:lang w:val="en-US"/>
          <w14:ligatures w14:val="none"/>
        </w:rPr>
        <w:t>-</w:t>
      </w:r>
      <w:r w:rsidRPr="00AF74AC">
        <w:rPr>
          <w:rFonts w:ascii="Times New Roman" w:eastAsia="Times New Roman" w:hAnsi="Times New Roman" w:cs="Times New Roman"/>
          <w:sz w:val="24"/>
          <w:szCs w:val="24"/>
          <w:lang w:val="en-US"/>
        </w:rPr>
        <w:t>supplemented biological activated carbon (BAC)</w:t>
      </w:r>
      <w:r w:rsidR="00381651">
        <w:rPr>
          <w:rFonts w:ascii="Times New Roman" w:eastAsia="Times New Roman" w:hAnsi="Times New Roman" w:cs="Times New Roman"/>
          <w:sz w:val="24"/>
          <w:szCs w:val="24"/>
          <w:lang w:val="en-US"/>
        </w:rPr>
        <w:t xml:space="preserve"> </w:t>
      </w:r>
      <w:r w:rsidR="009234F2">
        <w:rPr>
          <w:rFonts w:ascii="Times New Roman" w:eastAsia="Times New Roman" w:hAnsi="Times New Roman" w:cs="Times New Roman"/>
          <w:sz w:val="24"/>
          <w:szCs w:val="24"/>
          <w:lang w:val="en-US"/>
        </w:rPr>
        <w:t xml:space="preserve">filter </w:t>
      </w:r>
      <w:r w:rsidR="00381651">
        <w:rPr>
          <w:rFonts w:ascii="Times New Roman" w:eastAsia="Times New Roman" w:hAnsi="Times New Roman" w:cs="Times New Roman"/>
          <w:sz w:val="24"/>
          <w:szCs w:val="24"/>
          <w:lang w:val="en-US"/>
        </w:rPr>
        <w:t>performing the complete removal of Mn from wast</w:t>
      </w:r>
      <w:r w:rsidR="0098739E">
        <w:rPr>
          <w:rFonts w:ascii="Times New Roman" w:eastAsia="Times New Roman" w:hAnsi="Times New Roman" w:cs="Times New Roman"/>
          <w:sz w:val="24"/>
          <w:szCs w:val="24"/>
          <w:lang w:val="en-US"/>
        </w:rPr>
        <w:t>e</w:t>
      </w:r>
      <w:r w:rsidR="00381651">
        <w:rPr>
          <w:rFonts w:ascii="Times New Roman" w:eastAsia="Times New Roman" w:hAnsi="Times New Roman" w:cs="Times New Roman"/>
          <w:sz w:val="24"/>
          <w:szCs w:val="24"/>
          <w:lang w:val="en-US"/>
        </w:rPr>
        <w:t>water</w:t>
      </w:r>
      <w:r w:rsidR="0089714C" w:rsidRPr="00AF74AC">
        <w:rPr>
          <w:rFonts w:ascii="Times New Roman" w:eastAsia="Times New Roman" w:hAnsi="Times New Roman" w:cs="Times New Roman"/>
          <w:sz w:val="24"/>
          <w:szCs w:val="24"/>
          <w:lang w:val="en-US"/>
        </w:rPr>
        <w:t xml:space="preserve">. </w:t>
      </w:r>
      <w:r w:rsidR="00A33D84">
        <w:rPr>
          <w:rFonts w:ascii="Times New Roman" w:eastAsia="Times New Roman" w:hAnsi="Times New Roman" w:cs="Times New Roman"/>
          <w:sz w:val="24"/>
          <w:szCs w:val="24"/>
          <w:lang w:val="en-US"/>
        </w:rPr>
        <w:t xml:space="preserve">In enrichment cultures </w:t>
      </w:r>
      <w:r w:rsidR="00A33D84" w:rsidRPr="00AF74AC">
        <w:rPr>
          <w:rFonts w:ascii="Times New Roman" w:eastAsia="Times New Roman" w:hAnsi="Times New Roman" w:cs="Times New Roman"/>
          <w:sz w:val="24"/>
          <w:szCs w:val="24"/>
          <w:lang w:val="en-US"/>
        </w:rPr>
        <w:t>with manganese carbonate as the sole medium component</w:t>
      </w:r>
      <w:r w:rsidR="00A33D84" w:rsidRPr="00A33D84">
        <w:rPr>
          <w:rFonts w:ascii="Times New Roman" w:eastAsia="Times New Roman" w:hAnsi="Times New Roman" w:cs="Times New Roman"/>
          <w:sz w:val="24"/>
          <w:szCs w:val="24"/>
          <w:lang w:val="en-US"/>
        </w:rPr>
        <w:t xml:space="preserve"> </w:t>
      </w:r>
      <w:r w:rsidR="00201294">
        <w:rPr>
          <w:rFonts w:ascii="Times New Roman" w:eastAsia="Times New Roman" w:hAnsi="Times New Roman" w:cs="Times New Roman"/>
          <w:sz w:val="24"/>
          <w:szCs w:val="24"/>
          <w:lang w:val="en-US"/>
        </w:rPr>
        <w:t xml:space="preserve">and </w:t>
      </w:r>
      <w:r w:rsidR="00381651">
        <w:rPr>
          <w:rFonts w:ascii="Times New Roman" w:eastAsia="Times New Roman" w:hAnsi="Times New Roman" w:cs="Times New Roman"/>
          <w:sz w:val="24"/>
          <w:szCs w:val="24"/>
          <w:lang w:val="en-US"/>
        </w:rPr>
        <w:t xml:space="preserve">at </w:t>
      </w:r>
      <w:r w:rsidR="00A33D84" w:rsidRPr="00AF74AC">
        <w:rPr>
          <w:rFonts w:ascii="Times New Roman" w:eastAsia="Times New Roman" w:hAnsi="Times New Roman" w:cs="Times New Roman"/>
          <w:sz w:val="24"/>
          <w:szCs w:val="24"/>
          <w:lang w:val="en-US"/>
        </w:rPr>
        <w:t>circumneutral pH</w:t>
      </w:r>
      <w:r w:rsidR="00A33D84">
        <w:rPr>
          <w:rFonts w:ascii="Times New Roman" w:eastAsia="Times New Roman" w:hAnsi="Times New Roman" w:cs="Times New Roman"/>
          <w:sz w:val="24"/>
          <w:szCs w:val="24"/>
          <w:lang w:val="en-US"/>
        </w:rPr>
        <w:t xml:space="preserve">, </w:t>
      </w:r>
      <w:r w:rsidR="00BE582C" w:rsidRPr="00AF74AC">
        <w:rPr>
          <w:rFonts w:ascii="Times New Roman" w:eastAsia="Times New Roman" w:hAnsi="Times New Roman" w:cs="Times New Roman"/>
          <w:sz w:val="24"/>
          <w:szCs w:val="24"/>
          <w:lang w:val="en-US"/>
        </w:rPr>
        <w:t xml:space="preserve">the microbial community efficiently performed </w:t>
      </w:r>
      <w:r w:rsidR="00750DC2" w:rsidRPr="00AF74AC">
        <w:rPr>
          <w:rFonts w:ascii="Times New Roman" w:eastAsia="Times New Roman" w:hAnsi="Times New Roman" w:cs="Times New Roman"/>
          <w:sz w:val="24"/>
          <w:szCs w:val="24"/>
          <w:lang w:val="en-US"/>
        </w:rPr>
        <w:t>oxidation of Mn</w:t>
      </w:r>
      <w:r w:rsidR="00750DC2" w:rsidRPr="00AF74AC">
        <w:rPr>
          <w:rFonts w:ascii="Times New Roman" w:eastAsia="Times New Roman" w:hAnsi="Times New Roman" w:cs="Times New Roman"/>
          <w:sz w:val="24"/>
          <w:szCs w:val="24"/>
          <w:vertAlign w:val="superscript"/>
          <w:lang w:val="en-US"/>
        </w:rPr>
        <w:t>2+</w:t>
      </w:r>
      <w:r w:rsidR="001367C5" w:rsidRPr="00AF74AC">
        <w:rPr>
          <w:rFonts w:ascii="Times New Roman" w:eastAsia="Times New Roman" w:hAnsi="Times New Roman" w:cs="Times New Roman"/>
          <w:sz w:val="24"/>
          <w:szCs w:val="24"/>
          <w:lang w:val="en-US"/>
        </w:rPr>
        <w:t xml:space="preserve">, growing into </w:t>
      </w:r>
      <w:r w:rsidR="0099509B">
        <w:rPr>
          <w:rFonts w:ascii="Times New Roman" w:eastAsia="Times New Roman" w:hAnsi="Times New Roman" w:cs="Times New Roman"/>
          <w:sz w:val="24"/>
          <w:szCs w:val="24"/>
          <w:lang w:val="en-US"/>
        </w:rPr>
        <w:t>aggregate</w:t>
      </w:r>
      <w:r w:rsidR="00A33D84">
        <w:rPr>
          <w:rFonts w:ascii="Times New Roman" w:eastAsia="Times New Roman" w:hAnsi="Times New Roman" w:cs="Times New Roman"/>
          <w:sz w:val="24"/>
          <w:szCs w:val="24"/>
          <w:lang w:val="en-US"/>
        </w:rPr>
        <w:t>d</w:t>
      </w:r>
      <w:r w:rsidR="009234F2">
        <w:rPr>
          <w:rFonts w:ascii="Times New Roman" w:eastAsia="Times New Roman" w:hAnsi="Times New Roman" w:cs="Times New Roman"/>
          <w:sz w:val="24"/>
          <w:szCs w:val="24"/>
          <w:lang w:val="en-US"/>
        </w:rPr>
        <w:t xml:space="preserve"> </w:t>
      </w:r>
      <w:r w:rsidR="00A33D84">
        <w:rPr>
          <w:rFonts w:ascii="Times New Roman" w:eastAsia="Times New Roman" w:hAnsi="Times New Roman" w:cs="Times New Roman"/>
          <w:sz w:val="24"/>
          <w:szCs w:val="24"/>
          <w:lang w:val="en-US"/>
        </w:rPr>
        <w:t>biofilms with numerous black nodules</w:t>
      </w:r>
      <w:r w:rsidR="00750DC2" w:rsidRPr="00AF74AC">
        <w:rPr>
          <w:rFonts w:ascii="Times New Roman" w:eastAsia="Times New Roman" w:hAnsi="Times New Roman" w:cs="Times New Roman"/>
          <w:sz w:val="24"/>
          <w:szCs w:val="24"/>
          <w:lang w:val="en-US"/>
        </w:rPr>
        <w:t>.</w:t>
      </w:r>
      <w:r w:rsidR="001367C5" w:rsidRPr="00AF74AC">
        <w:rPr>
          <w:rFonts w:ascii="Times New Roman" w:eastAsia="Times New Roman" w:hAnsi="Times New Roman" w:cs="Times New Roman"/>
          <w:sz w:val="24"/>
          <w:szCs w:val="24"/>
          <w:lang w:val="en-US"/>
        </w:rPr>
        <w:t xml:space="preserve"> </w:t>
      </w:r>
      <w:r w:rsidR="00750DC2" w:rsidRPr="00AF74AC">
        <w:rPr>
          <w:rFonts w:ascii="Times New Roman" w:eastAsia="Times New Roman" w:hAnsi="Times New Roman" w:cs="Times New Roman"/>
          <w:sz w:val="24"/>
          <w:szCs w:val="24"/>
          <w:lang w:val="en-US"/>
        </w:rPr>
        <w:t xml:space="preserve">The </w:t>
      </w:r>
      <w:r w:rsidR="00713F58" w:rsidRPr="00AF74AC">
        <w:rPr>
          <w:rFonts w:ascii="Times New Roman" w:eastAsia="Times New Roman" w:hAnsi="Times New Roman" w:cs="Times New Roman"/>
          <w:sz w:val="24"/>
          <w:szCs w:val="24"/>
          <w:lang w:val="en-US"/>
        </w:rPr>
        <w:t>amount of Mn oxidized was quantified</w:t>
      </w:r>
      <w:r w:rsidR="004077A2" w:rsidRPr="00AF74AC">
        <w:rPr>
          <w:rFonts w:ascii="Times New Roman" w:eastAsia="Times New Roman" w:hAnsi="Times New Roman" w:cs="Times New Roman"/>
          <w:sz w:val="24"/>
          <w:szCs w:val="24"/>
          <w:lang w:val="en-US"/>
        </w:rPr>
        <w:t xml:space="preserve"> using </w:t>
      </w:r>
      <w:r w:rsidR="004077A2" w:rsidRPr="00AF74AC">
        <w:rPr>
          <w:rFonts w:ascii="Times New Roman" w:eastAsia="Calibri" w:hAnsi="Times New Roman" w:cs="Times New Roman"/>
          <w:iCs/>
          <w:kern w:val="0"/>
          <w:sz w:val="24"/>
          <w:szCs w:val="24"/>
          <w:lang w:val="en-US"/>
          <w14:ligatures w14:val="none"/>
        </w:rPr>
        <w:t>Inductively Coupled Plasma Optical Emission Spectroscopy (ICP-OES)</w:t>
      </w:r>
      <w:r w:rsidR="00713F58" w:rsidRPr="00AF74AC">
        <w:rPr>
          <w:rFonts w:ascii="Times New Roman" w:eastAsia="Times New Roman" w:hAnsi="Times New Roman" w:cs="Times New Roman"/>
          <w:sz w:val="24"/>
          <w:szCs w:val="24"/>
          <w:lang w:val="en-US"/>
        </w:rPr>
        <w:t>.</w:t>
      </w:r>
      <w:r w:rsidR="00536CBE" w:rsidRPr="00AF74AC">
        <w:rPr>
          <w:rFonts w:ascii="Times New Roman" w:eastAsia="Times New Roman" w:hAnsi="Times New Roman" w:cs="Times New Roman"/>
          <w:sz w:val="24"/>
          <w:szCs w:val="24"/>
          <w:lang w:val="en-US"/>
        </w:rPr>
        <w:t xml:space="preserve"> </w:t>
      </w:r>
      <w:r w:rsidR="0099509B" w:rsidRPr="00AF74AC">
        <w:rPr>
          <w:rFonts w:ascii="Times New Roman" w:eastAsia="Calibri" w:hAnsi="Times New Roman" w:cs="Times New Roman"/>
          <w:iCs/>
          <w:kern w:val="0"/>
          <w:sz w:val="24"/>
          <w:szCs w:val="24"/>
          <w:lang w:val="en-US"/>
          <w14:ligatures w14:val="none"/>
        </w:rPr>
        <w:t xml:space="preserve">X-ray diffraction (XRD) </w:t>
      </w:r>
      <w:r w:rsidR="0099509B">
        <w:rPr>
          <w:rFonts w:ascii="Times New Roman" w:eastAsia="Calibri" w:hAnsi="Times New Roman" w:cs="Times New Roman"/>
          <w:iCs/>
          <w:kern w:val="0"/>
          <w:sz w:val="24"/>
          <w:szCs w:val="24"/>
          <w:lang w:val="en-US"/>
          <w14:ligatures w14:val="none"/>
        </w:rPr>
        <w:t xml:space="preserve">analysis and </w:t>
      </w:r>
      <w:r w:rsidR="00FB2BAE" w:rsidRPr="00AF74AC">
        <w:rPr>
          <w:rFonts w:ascii="Times New Roman" w:eastAsia="Times New Roman" w:hAnsi="Times New Roman" w:cs="Times New Roman"/>
          <w:sz w:val="24"/>
          <w:szCs w:val="24"/>
          <w:lang w:val="en-US"/>
        </w:rPr>
        <w:t>S</w:t>
      </w:r>
      <w:r w:rsidR="004077A2" w:rsidRPr="00AF74AC">
        <w:rPr>
          <w:rFonts w:ascii="Times New Roman" w:hAnsi="Times New Roman" w:cs="Times New Roman"/>
          <w:sz w:val="24"/>
          <w:szCs w:val="24"/>
          <w:lang w:val="en-US"/>
        </w:rPr>
        <w:t>canning electron microscop</w:t>
      </w:r>
      <w:r w:rsidR="00AF24F9" w:rsidRPr="00AF74AC">
        <w:rPr>
          <w:rFonts w:ascii="Times New Roman" w:hAnsi="Times New Roman" w:cs="Times New Roman"/>
          <w:sz w:val="24"/>
          <w:szCs w:val="24"/>
          <w:lang w:val="en-US"/>
        </w:rPr>
        <w:t>y</w:t>
      </w:r>
      <w:r w:rsidR="004077A2" w:rsidRPr="00AF74AC">
        <w:rPr>
          <w:rFonts w:ascii="Times New Roman" w:hAnsi="Times New Roman" w:cs="Times New Roman"/>
          <w:sz w:val="24"/>
          <w:szCs w:val="24"/>
          <w:lang w:val="en-US"/>
        </w:rPr>
        <w:t xml:space="preserve"> (SEM)</w:t>
      </w:r>
      <w:r w:rsidR="00D04E89" w:rsidRPr="00AF74AC">
        <w:rPr>
          <w:rFonts w:ascii="Times New Roman" w:hAnsi="Times New Roman" w:cs="Times New Roman"/>
          <w:sz w:val="24"/>
          <w:szCs w:val="24"/>
          <w:lang w:val="en-US"/>
        </w:rPr>
        <w:t xml:space="preserve"> </w:t>
      </w:r>
      <w:r w:rsidR="00750DC2" w:rsidRPr="00AF74AC">
        <w:rPr>
          <w:rFonts w:ascii="Times New Roman" w:eastAsia="Times New Roman" w:hAnsi="Times New Roman" w:cs="Times New Roman"/>
          <w:sz w:val="24"/>
          <w:szCs w:val="24"/>
          <w:lang w:val="en-US"/>
        </w:rPr>
        <w:t xml:space="preserve">revealed that the </w:t>
      </w:r>
      <w:proofErr w:type="spellStart"/>
      <w:r w:rsidR="00AF24F9" w:rsidRPr="00AF74AC">
        <w:rPr>
          <w:rFonts w:ascii="Times New Roman" w:eastAsia="Times New Roman" w:hAnsi="Times New Roman" w:cs="Times New Roman"/>
          <w:sz w:val="24"/>
          <w:szCs w:val="24"/>
          <w:lang w:val="en-US"/>
        </w:rPr>
        <w:t>MnOx</w:t>
      </w:r>
      <w:proofErr w:type="spellEnd"/>
      <w:r w:rsidR="00750DC2" w:rsidRPr="00AF74AC">
        <w:rPr>
          <w:rFonts w:ascii="Times New Roman" w:eastAsia="Times New Roman" w:hAnsi="Times New Roman" w:cs="Times New Roman"/>
          <w:sz w:val="24"/>
          <w:szCs w:val="24"/>
          <w:lang w:val="en-US"/>
        </w:rPr>
        <w:t xml:space="preserve"> formed was</w:t>
      </w:r>
      <w:r w:rsidR="004077A2" w:rsidRPr="00AF74AC">
        <w:rPr>
          <w:rFonts w:ascii="Times New Roman" w:eastAsia="Times New Roman" w:hAnsi="Times New Roman" w:cs="Times New Roman"/>
          <w:sz w:val="24"/>
          <w:szCs w:val="24"/>
          <w:lang w:val="en-US"/>
        </w:rPr>
        <w:t xml:space="preserve"> a</w:t>
      </w:r>
      <w:r w:rsidR="00750DC2" w:rsidRPr="00AF74AC">
        <w:rPr>
          <w:rFonts w:ascii="Times New Roman" w:eastAsia="Times New Roman" w:hAnsi="Times New Roman" w:cs="Times New Roman"/>
          <w:sz w:val="24"/>
          <w:szCs w:val="24"/>
          <w:lang w:val="en-US"/>
        </w:rPr>
        <w:t xml:space="preserve"> </w:t>
      </w:r>
      <w:proofErr w:type="spellStart"/>
      <w:r w:rsidR="00750DC2" w:rsidRPr="00AF74AC">
        <w:rPr>
          <w:rFonts w:ascii="Times New Roman" w:eastAsia="Times New Roman" w:hAnsi="Times New Roman" w:cs="Times New Roman"/>
          <w:sz w:val="24"/>
          <w:szCs w:val="24"/>
          <w:lang w:val="en-US"/>
        </w:rPr>
        <w:t>birnessite</w:t>
      </w:r>
      <w:proofErr w:type="spellEnd"/>
      <w:r w:rsidR="00750DC2" w:rsidRPr="00AF74AC">
        <w:rPr>
          <w:rFonts w:ascii="Times New Roman" w:eastAsia="Times New Roman" w:hAnsi="Times New Roman" w:cs="Times New Roman"/>
          <w:sz w:val="24"/>
          <w:szCs w:val="24"/>
          <w:lang w:val="en-US"/>
        </w:rPr>
        <w:t>-type or δ-MnO</w:t>
      </w:r>
      <w:r w:rsidR="00750DC2" w:rsidRPr="00AF74AC">
        <w:rPr>
          <w:rFonts w:ascii="Times New Roman" w:eastAsia="Times New Roman" w:hAnsi="Times New Roman" w:cs="Times New Roman"/>
          <w:sz w:val="24"/>
          <w:szCs w:val="24"/>
          <w:vertAlign w:val="subscript"/>
          <w:lang w:val="en-US"/>
        </w:rPr>
        <w:t>2</w:t>
      </w:r>
      <w:r w:rsidR="0099509B">
        <w:rPr>
          <w:rFonts w:ascii="Times New Roman" w:eastAsia="Times New Roman" w:hAnsi="Times New Roman" w:cs="Times New Roman"/>
          <w:sz w:val="24"/>
          <w:szCs w:val="24"/>
          <w:vertAlign w:val="subscript"/>
          <w:lang w:val="en-US"/>
        </w:rPr>
        <w:t xml:space="preserve"> </w:t>
      </w:r>
      <w:r w:rsidR="0099509B" w:rsidRPr="0099509B">
        <w:rPr>
          <w:rFonts w:ascii="Times New Roman" w:eastAsia="Times New Roman" w:hAnsi="Times New Roman" w:cs="Times New Roman"/>
          <w:sz w:val="24"/>
          <w:szCs w:val="24"/>
          <w:lang w:val="en-US"/>
        </w:rPr>
        <w:t>with a nanoflower structure</w:t>
      </w:r>
      <w:r w:rsidR="00750DC2" w:rsidRPr="00AF74AC">
        <w:rPr>
          <w:rFonts w:ascii="Times New Roman" w:eastAsia="Times New Roman" w:hAnsi="Times New Roman" w:cs="Times New Roman"/>
          <w:sz w:val="24"/>
          <w:szCs w:val="24"/>
          <w:lang w:val="en-US"/>
        </w:rPr>
        <w:t xml:space="preserve">. </w:t>
      </w:r>
      <w:r w:rsidR="00B26947" w:rsidRPr="00AF74AC">
        <w:rPr>
          <w:rFonts w:ascii="Times New Roman" w:eastAsia="Times New Roman" w:hAnsi="Times New Roman" w:cs="Times New Roman"/>
          <w:sz w:val="24"/>
          <w:szCs w:val="24"/>
          <w:lang w:val="en-US"/>
        </w:rPr>
        <w:t>Comparison of the microbial community composition before and after the Mn enrichment b</w:t>
      </w:r>
      <w:r w:rsidR="00750DC2" w:rsidRPr="00AF74AC">
        <w:rPr>
          <w:rFonts w:ascii="Times New Roman" w:eastAsia="Times New Roman" w:hAnsi="Times New Roman" w:cs="Times New Roman"/>
          <w:sz w:val="24"/>
          <w:szCs w:val="24"/>
          <w:lang w:val="en-US"/>
        </w:rPr>
        <w:t>y means of 16S rRNA gene</w:t>
      </w:r>
      <w:r w:rsidR="00231394" w:rsidRPr="00AF74AC">
        <w:rPr>
          <w:rFonts w:ascii="Times New Roman" w:eastAsia="Times New Roman" w:hAnsi="Times New Roman" w:cs="Times New Roman"/>
          <w:sz w:val="24"/>
          <w:szCs w:val="24"/>
          <w:lang w:val="en-US"/>
        </w:rPr>
        <w:t xml:space="preserve">-based </w:t>
      </w:r>
      <w:r w:rsidR="00E80D6B" w:rsidRPr="00AF74AC">
        <w:rPr>
          <w:rFonts w:ascii="Times New Roman" w:eastAsia="Times New Roman" w:hAnsi="Times New Roman" w:cs="Times New Roman"/>
          <w:sz w:val="24"/>
          <w:szCs w:val="24"/>
          <w:lang w:val="en-US"/>
        </w:rPr>
        <w:t xml:space="preserve">profiling </w:t>
      </w:r>
      <w:r w:rsidR="00B26947" w:rsidRPr="00AF74AC">
        <w:rPr>
          <w:rFonts w:ascii="Times New Roman" w:eastAsia="Times New Roman" w:hAnsi="Times New Roman" w:cs="Times New Roman"/>
          <w:sz w:val="24"/>
          <w:szCs w:val="24"/>
          <w:lang w:val="en-US"/>
        </w:rPr>
        <w:t xml:space="preserve">showed </w:t>
      </w:r>
      <w:r w:rsidR="001367C5" w:rsidRPr="00AF74AC">
        <w:rPr>
          <w:rFonts w:ascii="Times New Roman" w:eastAsia="Times New Roman" w:hAnsi="Times New Roman" w:cs="Times New Roman"/>
          <w:sz w:val="24"/>
          <w:szCs w:val="24"/>
          <w:lang w:val="en-US"/>
        </w:rPr>
        <w:t>a drastic</w:t>
      </w:r>
      <w:r w:rsidR="00B26947" w:rsidRPr="00AF74AC">
        <w:rPr>
          <w:rFonts w:ascii="Times New Roman" w:eastAsia="Times New Roman" w:hAnsi="Times New Roman" w:cs="Times New Roman"/>
          <w:sz w:val="24"/>
          <w:szCs w:val="24"/>
          <w:lang w:val="en-US"/>
        </w:rPr>
        <w:t xml:space="preserve"> increase </w:t>
      </w:r>
      <w:r w:rsidR="00E553B7">
        <w:rPr>
          <w:rFonts w:ascii="Times New Roman" w:eastAsia="Times New Roman" w:hAnsi="Times New Roman" w:cs="Times New Roman"/>
          <w:sz w:val="24"/>
          <w:szCs w:val="24"/>
          <w:lang w:val="en-US"/>
        </w:rPr>
        <w:t>in</w:t>
      </w:r>
      <w:r w:rsidR="00B26947" w:rsidRPr="00AF74AC">
        <w:rPr>
          <w:rFonts w:ascii="Times New Roman" w:eastAsia="Times New Roman" w:hAnsi="Times New Roman" w:cs="Times New Roman"/>
          <w:sz w:val="24"/>
          <w:szCs w:val="24"/>
          <w:lang w:val="en-US"/>
        </w:rPr>
        <w:t xml:space="preserve"> </w:t>
      </w:r>
      <w:r w:rsidR="001367C5" w:rsidRPr="00AF74AC">
        <w:rPr>
          <w:rFonts w:ascii="Times New Roman" w:eastAsia="Times New Roman" w:hAnsi="Times New Roman" w:cs="Times New Roman"/>
          <w:sz w:val="24"/>
          <w:szCs w:val="24"/>
          <w:lang w:val="en-US"/>
        </w:rPr>
        <w:t xml:space="preserve">members of the order </w:t>
      </w:r>
      <w:proofErr w:type="spellStart"/>
      <w:r w:rsidR="001367C5" w:rsidRPr="00AF74AC">
        <w:rPr>
          <w:rFonts w:ascii="Times New Roman" w:eastAsia="Times New Roman" w:hAnsi="Times New Roman" w:cs="Times New Roman"/>
          <w:i/>
          <w:iCs/>
          <w:sz w:val="24"/>
          <w:szCs w:val="24"/>
          <w:lang w:val="en-US"/>
        </w:rPr>
        <w:t>Rhizobiales</w:t>
      </w:r>
      <w:proofErr w:type="spellEnd"/>
      <w:r w:rsidR="001367C5" w:rsidRPr="00AF74AC">
        <w:rPr>
          <w:rFonts w:ascii="Times New Roman" w:eastAsia="Times New Roman" w:hAnsi="Times New Roman" w:cs="Times New Roman"/>
          <w:sz w:val="24"/>
          <w:szCs w:val="24"/>
          <w:lang w:val="en-US"/>
        </w:rPr>
        <w:t xml:space="preserve">, together with </w:t>
      </w:r>
      <w:ins w:id="1" w:author="van Veelen, Pieter" w:date="2023-10-27T12:10:00Z">
        <w:r w:rsidR="00BF799B">
          <w:rPr>
            <w:rFonts w:ascii="Times New Roman" w:eastAsia="Times New Roman" w:hAnsi="Times New Roman" w:cs="Times New Roman"/>
            <w:sz w:val="24"/>
            <w:szCs w:val="24"/>
            <w:lang w:val="en-US"/>
          </w:rPr>
          <w:t xml:space="preserve">unclassified </w:t>
        </w:r>
        <w:r w:rsidR="00BF799B" w:rsidRPr="00AF74AC">
          <w:rPr>
            <w:rFonts w:ascii="Times New Roman" w:eastAsia="Times New Roman" w:hAnsi="Times New Roman" w:cs="Times New Roman"/>
            <w:sz w:val="24"/>
            <w:szCs w:val="24"/>
            <w:lang w:val="en-US"/>
          </w:rPr>
          <w:t>genera</w:t>
        </w:r>
        <w:r w:rsidR="00BF799B" w:rsidRPr="00AF74AC">
          <w:rPr>
            <w:rFonts w:ascii="Times New Roman" w:eastAsia="Times New Roman" w:hAnsi="Times New Roman" w:cs="Times New Roman"/>
            <w:i/>
            <w:iCs/>
            <w:sz w:val="24"/>
            <w:szCs w:val="24"/>
            <w:lang w:val="en-US"/>
          </w:rPr>
          <w:t xml:space="preserve"> </w:t>
        </w:r>
      </w:ins>
      <w:ins w:id="2" w:author="van Veelen, Pieter" w:date="2023-10-27T12:11:00Z">
        <w:r w:rsidR="00BF799B" w:rsidRPr="00BF799B">
          <w:rPr>
            <w:rFonts w:ascii="Times New Roman" w:eastAsia="Times New Roman" w:hAnsi="Times New Roman" w:cs="Times New Roman"/>
            <w:sz w:val="24"/>
            <w:szCs w:val="24"/>
            <w:lang w:val="en-US"/>
            <w:rPrChange w:id="3" w:author="van Veelen, Pieter" w:date="2023-10-27T12:11:00Z">
              <w:rPr>
                <w:rFonts w:ascii="Times New Roman" w:eastAsia="Times New Roman" w:hAnsi="Times New Roman" w:cs="Times New Roman"/>
                <w:i/>
                <w:iCs/>
                <w:sz w:val="24"/>
                <w:szCs w:val="24"/>
                <w:lang w:val="en-US"/>
              </w:rPr>
            </w:rPrChange>
          </w:rPr>
          <w:t>of</w:t>
        </w:r>
        <w:r w:rsidR="00BF799B">
          <w:rPr>
            <w:rFonts w:ascii="Times New Roman" w:eastAsia="Times New Roman" w:hAnsi="Times New Roman" w:cs="Times New Roman"/>
            <w:sz w:val="24"/>
            <w:szCs w:val="24"/>
            <w:lang w:val="en-US"/>
          </w:rPr>
          <w:t xml:space="preserve"> </w:t>
        </w:r>
      </w:ins>
      <w:proofErr w:type="spellStart"/>
      <w:ins w:id="4" w:author="van Veelen, Pieter" w:date="2023-10-27T12:10:00Z">
        <w:r w:rsidR="00BF799B" w:rsidRPr="00AF74AC">
          <w:rPr>
            <w:rFonts w:ascii="Times New Roman" w:eastAsia="Times New Roman" w:hAnsi="Times New Roman" w:cs="Times New Roman"/>
            <w:i/>
            <w:iCs/>
            <w:sz w:val="24"/>
            <w:szCs w:val="24"/>
            <w:lang w:val="en-US"/>
          </w:rPr>
          <w:t>Burkholderiaceae</w:t>
        </w:r>
        <w:proofErr w:type="spellEnd"/>
        <w:r w:rsidR="00BF799B" w:rsidRPr="00AF74AC">
          <w:rPr>
            <w:rFonts w:ascii="Times New Roman" w:eastAsia="Times New Roman" w:hAnsi="Times New Roman" w:cs="Times New Roman"/>
            <w:sz w:val="24"/>
            <w:szCs w:val="24"/>
            <w:lang w:val="en-US"/>
          </w:rPr>
          <w:t xml:space="preserve"> </w:t>
        </w:r>
        <w:r w:rsidR="00BF799B">
          <w:rPr>
            <w:rFonts w:ascii="Times New Roman" w:eastAsia="Times New Roman" w:hAnsi="Times New Roman" w:cs="Times New Roman"/>
            <w:sz w:val="24"/>
            <w:szCs w:val="24"/>
            <w:lang w:val="en-US"/>
          </w:rPr>
          <w:t xml:space="preserve"> and </w:t>
        </w:r>
        <w:proofErr w:type="spellStart"/>
        <w:r w:rsidR="00BF799B" w:rsidRPr="00E678A9">
          <w:rPr>
            <w:rFonts w:ascii="Times New Roman" w:eastAsia="Times New Roman" w:hAnsi="Times New Roman" w:cs="Times New Roman"/>
            <w:i/>
            <w:iCs/>
            <w:sz w:val="24"/>
            <w:szCs w:val="24"/>
            <w:lang w:val="en-US"/>
          </w:rPr>
          <w:t>Pirellulaceae</w:t>
        </w:r>
        <w:proofErr w:type="spellEnd"/>
        <w:r w:rsidR="00BF799B">
          <w:rPr>
            <w:rFonts w:ascii="Times New Roman" w:eastAsia="Times New Roman" w:hAnsi="Times New Roman" w:cs="Times New Roman"/>
            <w:sz w:val="24"/>
            <w:szCs w:val="24"/>
            <w:lang w:val="en-US"/>
          </w:rPr>
          <w:t xml:space="preserve"> </w:t>
        </w:r>
        <w:r w:rsidR="00BF799B" w:rsidRPr="00AF74AC">
          <w:rPr>
            <w:rFonts w:ascii="Times New Roman" w:eastAsia="Times New Roman" w:hAnsi="Times New Roman" w:cs="Times New Roman"/>
            <w:sz w:val="24"/>
            <w:szCs w:val="24"/>
            <w:lang w:val="en-US"/>
          </w:rPr>
          <w:t>Pir4 lineage</w:t>
        </w:r>
      </w:ins>
      <w:del w:id="5" w:author="van Veelen, Pieter" w:date="2023-10-27T12:10:00Z">
        <w:r w:rsidR="00B26947" w:rsidRPr="00AF74AC" w:rsidDel="00BF799B">
          <w:rPr>
            <w:rFonts w:ascii="Times New Roman" w:eastAsia="Times New Roman" w:hAnsi="Times New Roman" w:cs="Times New Roman"/>
            <w:sz w:val="24"/>
            <w:szCs w:val="24"/>
            <w:lang w:val="en-US"/>
          </w:rPr>
          <w:delText xml:space="preserve">genera </w:delText>
        </w:r>
        <w:r w:rsidR="00B26947" w:rsidRPr="00AF74AC" w:rsidDel="00BF799B">
          <w:rPr>
            <w:rFonts w:ascii="Times New Roman" w:eastAsia="Times New Roman" w:hAnsi="Times New Roman" w:cs="Times New Roman"/>
            <w:i/>
            <w:iCs/>
            <w:sz w:val="24"/>
            <w:szCs w:val="24"/>
            <w:lang w:val="en-US"/>
          </w:rPr>
          <w:delText>Burkholderiaceae</w:delText>
        </w:r>
      </w:del>
      <w:r w:rsidR="00B26947" w:rsidRPr="00AF74AC">
        <w:rPr>
          <w:rFonts w:ascii="Times New Roman" w:eastAsia="Times New Roman" w:hAnsi="Times New Roman" w:cs="Times New Roman"/>
          <w:i/>
          <w:iCs/>
          <w:sz w:val="24"/>
          <w:szCs w:val="24"/>
          <w:lang w:val="en-US"/>
        </w:rPr>
        <w:t xml:space="preserve">, </w:t>
      </w:r>
      <w:proofErr w:type="spellStart"/>
      <w:r w:rsidR="00B26947" w:rsidRPr="00AF74AC">
        <w:rPr>
          <w:rFonts w:ascii="Times New Roman" w:eastAsia="Times New Roman" w:hAnsi="Times New Roman" w:cs="Times New Roman"/>
          <w:i/>
          <w:iCs/>
          <w:sz w:val="24"/>
          <w:szCs w:val="24"/>
          <w:lang w:val="en-US"/>
        </w:rPr>
        <w:t>Rhodococcus</w:t>
      </w:r>
      <w:proofErr w:type="spellEnd"/>
      <w:r w:rsidR="00B26947" w:rsidRPr="00AF74AC">
        <w:rPr>
          <w:rFonts w:ascii="Times New Roman" w:eastAsia="Times New Roman" w:hAnsi="Times New Roman" w:cs="Times New Roman"/>
          <w:i/>
          <w:iCs/>
          <w:sz w:val="24"/>
          <w:szCs w:val="24"/>
          <w:lang w:val="en-US"/>
        </w:rPr>
        <w:t xml:space="preserve">, </w:t>
      </w:r>
      <w:ins w:id="6" w:author="van Veelen, Pieter" w:date="2023-10-27T12:11:00Z">
        <w:r w:rsidR="00BF799B" w:rsidRPr="00AF74AC">
          <w:rPr>
            <w:rFonts w:ascii="Times New Roman" w:eastAsia="Times New Roman" w:hAnsi="Times New Roman" w:cs="Times New Roman"/>
            <w:sz w:val="24"/>
            <w:szCs w:val="24"/>
            <w:lang w:val="en-US"/>
          </w:rPr>
          <w:t xml:space="preserve">and </w:t>
        </w:r>
      </w:ins>
      <w:r w:rsidR="00B26947" w:rsidRPr="00AF74AC">
        <w:rPr>
          <w:rFonts w:ascii="Times New Roman" w:eastAsia="Times New Roman" w:hAnsi="Times New Roman" w:cs="Times New Roman"/>
          <w:i/>
          <w:iCs/>
          <w:sz w:val="24"/>
          <w:szCs w:val="24"/>
          <w:lang w:val="en-US"/>
        </w:rPr>
        <w:t>Ellin6067</w:t>
      </w:r>
      <w:del w:id="7" w:author="van Veelen, Pieter" w:date="2023-10-27T12:11:00Z">
        <w:r w:rsidR="00B26947" w:rsidRPr="00AF74AC" w:rsidDel="00BF799B">
          <w:rPr>
            <w:rFonts w:ascii="Times New Roman" w:eastAsia="Times New Roman" w:hAnsi="Times New Roman" w:cs="Times New Roman"/>
            <w:sz w:val="24"/>
            <w:szCs w:val="24"/>
            <w:lang w:val="en-US"/>
          </w:rPr>
          <w:delText xml:space="preserve"> and </w:delText>
        </w:r>
        <w:r w:rsidR="00E678A9" w:rsidRPr="00E678A9" w:rsidDel="00BF799B">
          <w:rPr>
            <w:rFonts w:ascii="Times New Roman" w:eastAsia="Times New Roman" w:hAnsi="Times New Roman" w:cs="Times New Roman"/>
            <w:i/>
            <w:iCs/>
            <w:sz w:val="24"/>
            <w:szCs w:val="24"/>
            <w:lang w:val="en-US"/>
          </w:rPr>
          <w:delText>Pirellulaceae</w:delText>
        </w:r>
        <w:r w:rsidR="00E678A9" w:rsidDel="00BF799B">
          <w:rPr>
            <w:rFonts w:ascii="Times New Roman" w:eastAsia="Times New Roman" w:hAnsi="Times New Roman" w:cs="Times New Roman"/>
            <w:sz w:val="24"/>
            <w:szCs w:val="24"/>
            <w:lang w:val="en-US"/>
          </w:rPr>
          <w:delText xml:space="preserve"> </w:delText>
        </w:r>
        <w:r w:rsidR="00B26947" w:rsidRPr="00AF74AC" w:rsidDel="00BF799B">
          <w:rPr>
            <w:rFonts w:ascii="Times New Roman" w:eastAsia="Times New Roman" w:hAnsi="Times New Roman" w:cs="Times New Roman"/>
            <w:sz w:val="24"/>
            <w:szCs w:val="24"/>
            <w:lang w:val="en-US"/>
          </w:rPr>
          <w:delText>Pir4 lineage</w:delText>
        </w:r>
      </w:del>
      <w:r w:rsidR="000440F3" w:rsidRPr="00AF74AC">
        <w:rPr>
          <w:rFonts w:ascii="Times New Roman" w:eastAsia="Times New Roman" w:hAnsi="Times New Roman" w:cs="Times New Roman"/>
          <w:sz w:val="24"/>
          <w:szCs w:val="24"/>
          <w:lang w:val="en-US"/>
        </w:rPr>
        <w:t>,</w:t>
      </w:r>
      <w:r w:rsidR="00E553B7">
        <w:rPr>
          <w:rFonts w:ascii="Times New Roman" w:eastAsia="Times New Roman" w:hAnsi="Times New Roman" w:cs="Times New Roman"/>
          <w:sz w:val="24"/>
          <w:szCs w:val="24"/>
          <w:lang w:val="en-US"/>
        </w:rPr>
        <w:t xml:space="preserve"> </w:t>
      </w:r>
      <w:ins w:id="8" w:author="van Veelen, Pieter" w:date="2023-10-27T12:11:00Z">
        <w:r w:rsidR="00BF799B">
          <w:rPr>
            <w:rFonts w:ascii="Times New Roman" w:eastAsia="Times New Roman" w:hAnsi="Times New Roman" w:cs="Times New Roman"/>
            <w:sz w:val="24"/>
            <w:szCs w:val="24"/>
            <w:lang w:val="en-US"/>
          </w:rPr>
          <w:t xml:space="preserve">of </w:t>
        </w:r>
      </w:ins>
      <w:r w:rsidR="00E553B7">
        <w:rPr>
          <w:rFonts w:ascii="Times New Roman" w:eastAsia="Times New Roman" w:hAnsi="Times New Roman" w:cs="Times New Roman"/>
          <w:sz w:val="24"/>
          <w:szCs w:val="24"/>
          <w:lang w:val="en-US"/>
        </w:rPr>
        <w:t xml:space="preserve">which </w:t>
      </w:r>
      <w:r w:rsidR="005A5A9E">
        <w:rPr>
          <w:rFonts w:ascii="Times New Roman" w:eastAsia="Times New Roman" w:hAnsi="Times New Roman" w:cs="Times New Roman"/>
          <w:sz w:val="24"/>
          <w:szCs w:val="24"/>
          <w:lang w:val="en-US"/>
        </w:rPr>
        <w:t xml:space="preserve">members </w:t>
      </w:r>
      <w:r w:rsidR="00E553B7">
        <w:rPr>
          <w:rFonts w:ascii="Times New Roman" w:eastAsia="Times New Roman" w:hAnsi="Times New Roman" w:cs="Times New Roman"/>
          <w:sz w:val="24"/>
          <w:szCs w:val="24"/>
          <w:lang w:val="en-US"/>
        </w:rPr>
        <w:t>have</w:t>
      </w:r>
      <w:r w:rsidR="000440F3" w:rsidRPr="00AF74AC">
        <w:rPr>
          <w:rFonts w:ascii="Times New Roman" w:eastAsia="Times New Roman" w:hAnsi="Times New Roman" w:cs="Times New Roman"/>
          <w:sz w:val="24"/>
          <w:szCs w:val="24"/>
          <w:lang w:val="en-US"/>
        </w:rPr>
        <w:t xml:space="preserve"> never </w:t>
      </w:r>
      <w:r w:rsidR="00E553B7">
        <w:rPr>
          <w:rFonts w:ascii="Times New Roman" w:eastAsia="Times New Roman" w:hAnsi="Times New Roman" w:cs="Times New Roman"/>
          <w:sz w:val="24"/>
          <w:szCs w:val="24"/>
          <w:lang w:val="en-US"/>
        </w:rPr>
        <w:t xml:space="preserve">been </w:t>
      </w:r>
      <w:r w:rsidR="008004D3" w:rsidRPr="00AF74AC">
        <w:rPr>
          <w:rFonts w:ascii="Times New Roman" w:eastAsia="Times New Roman" w:hAnsi="Times New Roman" w:cs="Times New Roman"/>
          <w:sz w:val="24"/>
          <w:szCs w:val="24"/>
          <w:lang w:val="en-US"/>
        </w:rPr>
        <w:t>reported</w:t>
      </w:r>
      <w:r w:rsidR="000440F3" w:rsidRPr="00AF74AC">
        <w:rPr>
          <w:rFonts w:ascii="Times New Roman" w:eastAsia="Times New Roman" w:hAnsi="Times New Roman" w:cs="Times New Roman"/>
          <w:sz w:val="24"/>
          <w:szCs w:val="24"/>
          <w:lang w:val="en-US"/>
        </w:rPr>
        <w:t xml:space="preserve"> </w:t>
      </w:r>
      <w:r w:rsidR="000C1D59">
        <w:rPr>
          <w:rFonts w:ascii="Times New Roman" w:eastAsia="Times New Roman" w:hAnsi="Times New Roman" w:cs="Times New Roman"/>
          <w:sz w:val="24"/>
          <w:szCs w:val="24"/>
          <w:lang w:val="en-US"/>
        </w:rPr>
        <w:t>a</w:t>
      </w:r>
      <w:r w:rsidR="00CD10CE">
        <w:rPr>
          <w:rFonts w:ascii="Times New Roman" w:eastAsia="Times New Roman" w:hAnsi="Times New Roman" w:cs="Times New Roman"/>
          <w:sz w:val="24"/>
          <w:szCs w:val="24"/>
          <w:lang w:val="en-US"/>
        </w:rPr>
        <w:t>s</w:t>
      </w:r>
      <w:r w:rsidR="000F6420" w:rsidRPr="00AF74AC">
        <w:rPr>
          <w:rFonts w:ascii="Times New Roman" w:eastAsia="Times New Roman" w:hAnsi="Times New Roman" w:cs="Times New Roman"/>
          <w:sz w:val="24"/>
          <w:szCs w:val="24"/>
          <w:lang w:val="en-US"/>
        </w:rPr>
        <w:t xml:space="preserve"> </w:t>
      </w:r>
      <w:r w:rsidR="001331A4" w:rsidRPr="00AF74AC">
        <w:rPr>
          <w:rFonts w:ascii="Times New Roman" w:eastAsia="Times New Roman" w:hAnsi="Times New Roman" w:cs="Times New Roman"/>
          <w:sz w:val="24"/>
          <w:szCs w:val="24"/>
          <w:lang w:val="en-US"/>
        </w:rPr>
        <w:t>Mn-oxidizing</w:t>
      </w:r>
      <w:r w:rsidR="000F6420" w:rsidRPr="00AF74AC">
        <w:rPr>
          <w:rFonts w:ascii="Times New Roman" w:eastAsia="Times New Roman" w:hAnsi="Times New Roman" w:cs="Times New Roman"/>
          <w:sz w:val="24"/>
          <w:szCs w:val="24"/>
          <w:lang w:val="en-US"/>
        </w:rPr>
        <w:t xml:space="preserve"> </w:t>
      </w:r>
      <w:r w:rsidR="000C1D59">
        <w:rPr>
          <w:rFonts w:ascii="Times New Roman" w:eastAsia="Times New Roman" w:hAnsi="Times New Roman" w:cs="Times New Roman"/>
          <w:sz w:val="24"/>
          <w:szCs w:val="24"/>
          <w:lang w:val="en-US"/>
        </w:rPr>
        <w:t>microorganisms</w:t>
      </w:r>
      <w:r w:rsidR="00C75FBC" w:rsidRPr="00AF74AC">
        <w:rPr>
          <w:rFonts w:ascii="Times New Roman" w:eastAsia="Times New Roman" w:hAnsi="Times New Roman" w:cs="Times New Roman"/>
          <w:sz w:val="24"/>
          <w:szCs w:val="24"/>
          <w:lang w:val="en-US"/>
        </w:rPr>
        <w:t xml:space="preserve">. </w:t>
      </w:r>
      <w:r w:rsidR="002D6427" w:rsidRPr="00AF74AC">
        <w:rPr>
          <w:rFonts w:ascii="Times New Roman" w:eastAsia="Times New Roman" w:hAnsi="Times New Roman" w:cs="Times New Roman"/>
          <w:sz w:val="24"/>
          <w:szCs w:val="24"/>
          <w:lang w:val="en-US"/>
        </w:rPr>
        <w:t>This work</w:t>
      </w:r>
      <w:r w:rsidR="00750DC2" w:rsidRPr="00AF74AC">
        <w:rPr>
          <w:rFonts w:ascii="Times New Roman" w:eastAsia="Times New Roman" w:hAnsi="Times New Roman" w:cs="Times New Roman"/>
          <w:sz w:val="24"/>
          <w:szCs w:val="24"/>
          <w:lang w:val="en-US"/>
        </w:rPr>
        <w:t xml:space="preserve"> </w:t>
      </w:r>
      <w:r w:rsidR="001367C5" w:rsidRPr="00AF74AC">
        <w:rPr>
          <w:rFonts w:ascii="Times New Roman" w:eastAsia="Times New Roman" w:hAnsi="Times New Roman" w:cs="Times New Roman"/>
          <w:sz w:val="24"/>
          <w:szCs w:val="24"/>
          <w:lang w:val="en-US"/>
        </w:rPr>
        <w:t>highlight</w:t>
      </w:r>
      <w:r w:rsidR="00E80D6B" w:rsidRPr="00AF74AC">
        <w:rPr>
          <w:rFonts w:ascii="Times New Roman" w:eastAsia="Times New Roman" w:hAnsi="Times New Roman" w:cs="Times New Roman"/>
          <w:sz w:val="24"/>
          <w:szCs w:val="24"/>
          <w:lang w:val="en-US"/>
        </w:rPr>
        <w:t>s</w:t>
      </w:r>
      <w:r w:rsidR="002114FA" w:rsidRPr="00AF74AC">
        <w:rPr>
          <w:rFonts w:ascii="Times New Roman" w:eastAsia="Times New Roman" w:hAnsi="Times New Roman" w:cs="Times New Roman"/>
          <w:sz w:val="24"/>
          <w:szCs w:val="24"/>
          <w:lang w:val="en-US"/>
        </w:rPr>
        <w:t xml:space="preserve"> </w:t>
      </w:r>
      <w:r w:rsidR="00750DC2" w:rsidRPr="00AF74AC">
        <w:rPr>
          <w:rFonts w:ascii="Times New Roman" w:eastAsia="Times New Roman" w:hAnsi="Times New Roman" w:cs="Times New Roman"/>
          <w:sz w:val="24"/>
          <w:szCs w:val="24"/>
          <w:lang w:val="en-US"/>
        </w:rPr>
        <w:t xml:space="preserve">the potential </w:t>
      </w:r>
      <w:r w:rsidR="00E80D6B" w:rsidRPr="00AF74AC">
        <w:rPr>
          <w:rFonts w:ascii="Times New Roman" w:eastAsia="Times New Roman" w:hAnsi="Times New Roman" w:cs="Times New Roman"/>
          <w:sz w:val="24"/>
          <w:szCs w:val="24"/>
          <w:lang w:val="en-US"/>
        </w:rPr>
        <w:t xml:space="preserve">for </w:t>
      </w:r>
      <w:r w:rsidR="00750DC2" w:rsidRPr="00AF74AC">
        <w:rPr>
          <w:rFonts w:ascii="Times New Roman" w:eastAsia="Times New Roman" w:hAnsi="Times New Roman" w:cs="Times New Roman"/>
          <w:sz w:val="24"/>
          <w:szCs w:val="24"/>
          <w:lang w:val="en-US"/>
        </w:rPr>
        <w:t xml:space="preserve">harnessing the </w:t>
      </w:r>
      <w:r w:rsidR="001367C5" w:rsidRPr="00AF74AC">
        <w:rPr>
          <w:rFonts w:ascii="Times New Roman" w:eastAsia="Times New Roman" w:hAnsi="Times New Roman" w:cs="Times New Roman"/>
          <w:sz w:val="24"/>
          <w:szCs w:val="24"/>
          <w:lang w:val="en-US"/>
        </w:rPr>
        <w:t>microbial</w:t>
      </w:r>
      <w:r w:rsidR="00750DC2" w:rsidRPr="00AF74AC">
        <w:rPr>
          <w:rFonts w:ascii="Times New Roman" w:eastAsia="Times New Roman" w:hAnsi="Times New Roman" w:cs="Times New Roman"/>
          <w:sz w:val="24"/>
          <w:szCs w:val="24"/>
          <w:lang w:val="en-US"/>
        </w:rPr>
        <w:t xml:space="preserve"> community </w:t>
      </w:r>
      <w:r w:rsidR="00E553B7">
        <w:rPr>
          <w:rFonts w:ascii="Times New Roman" w:eastAsia="Times New Roman" w:hAnsi="Times New Roman" w:cs="Times New Roman"/>
          <w:sz w:val="24"/>
          <w:szCs w:val="24"/>
          <w:lang w:val="en-US"/>
        </w:rPr>
        <w:t>in</w:t>
      </w:r>
      <w:r w:rsidR="00E80D6B" w:rsidRPr="00AF74AC">
        <w:rPr>
          <w:rFonts w:ascii="Times New Roman" w:eastAsia="Times New Roman" w:hAnsi="Times New Roman" w:cs="Times New Roman"/>
          <w:sz w:val="24"/>
          <w:szCs w:val="24"/>
          <w:lang w:val="en-US"/>
        </w:rPr>
        <w:t xml:space="preserve"> </w:t>
      </w:r>
      <w:r w:rsidR="00B11792" w:rsidRPr="00AF74AC">
        <w:rPr>
          <w:rFonts w:ascii="Times New Roman" w:eastAsia="Times New Roman" w:hAnsi="Times New Roman" w:cs="Times New Roman"/>
          <w:sz w:val="24"/>
          <w:szCs w:val="24"/>
          <w:lang w:val="en-US"/>
        </w:rPr>
        <w:t>water filtration systems</w:t>
      </w:r>
      <w:r w:rsidR="00F5224F" w:rsidRPr="00AF74AC">
        <w:rPr>
          <w:rFonts w:ascii="Times New Roman" w:eastAsia="Times New Roman" w:hAnsi="Times New Roman" w:cs="Times New Roman"/>
          <w:sz w:val="24"/>
          <w:szCs w:val="24"/>
          <w:lang w:val="en-US"/>
        </w:rPr>
        <w:t xml:space="preserve"> towards </w:t>
      </w:r>
      <w:r w:rsidR="002D6427" w:rsidRPr="00AF74AC">
        <w:rPr>
          <w:rFonts w:ascii="Times New Roman" w:eastAsia="Times New Roman" w:hAnsi="Times New Roman" w:cs="Times New Roman"/>
          <w:sz w:val="24"/>
          <w:szCs w:val="24"/>
          <w:lang w:val="en-US"/>
        </w:rPr>
        <w:t xml:space="preserve">the </w:t>
      </w:r>
      <w:r w:rsidR="00750DC2" w:rsidRPr="00AF74AC">
        <w:rPr>
          <w:rFonts w:ascii="Times New Roman" w:eastAsia="Times New Roman" w:hAnsi="Times New Roman" w:cs="Times New Roman"/>
          <w:sz w:val="24"/>
          <w:szCs w:val="24"/>
          <w:lang w:val="en-US"/>
        </w:rPr>
        <w:t>oxid</w:t>
      </w:r>
      <w:r w:rsidR="002D6427" w:rsidRPr="00AF74AC">
        <w:rPr>
          <w:rFonts w:ascii="Times New Roman" w:eastAsia="Times New Roman" w:hAnsi="Times New Roman" w:cs="Times New Roman"/>
          <w:sz w:val="24"/>
          <w:szCs w:val="24"/>
          <w:lang w:val="en-US"/>
        </w:rPr>
        <w:t>ation</w:t>
      </w:r>
      <w:r w:rsidR="00750DC2" w:rsidRPr="00AF74AC">
        <w:rPr>
          <w:rFonts w:ascii="Times New Roman" w:eastAsia="Times New Roman" w:hAnsi="Times New Roman" w:cs="Times New Roman"/>
          <w:sz w:val="24"/>
          <w:szCs w:val="24"/>
          <w:lang w:val="en-US"/>
        </w:rPr>
        <w:t xml:space="preserve"> </w:t>
      </w:r>
      <w:r w:rsidR="002D6427" w:rsidRPr="00AF74AC">
        <w:rPr>
          <w:rFonts w:ascii="Times New Roman" w:eastAsia="Times New Roman" w:hAnsi="Times New Roman" w:cs="Times New Roman"/>
          <w:sz w:val="24"/>
          <w:szCs w:val="24"/>
          <w:lang w:val="en-US"/>
        </w:rPr>
        <w:t xml:space="preserve">of </w:t>
      </w:r>
      <w:r w:rsidR="00750DC2" w:rsidRPr="00AF74AC">
        <w:rPr>
          <w:rFonts w:ascii="Times New Roman" w:eastAsia="Times New Roman" w:hAnsi="Times New Roman" w:cs="Times New Roman"/>
          <w:sz w:val="24"/>
          <w:szCs w:val="24"/>
          <w:lang w:val="en-US"/>
        </w:rPr>
        <w:t>Mn</w:t>
      </w:r>
      <w:r w:rsidR="00750DC2" w:rsidRPr="00AF74AC">
        <w:rPr>
          <w:rFonts w:ascii="Times New Roman" w:eastAsia="Times New Roman" w:hAnsi="Times New Roman" w:cs="Times New Roman"/>
          <w:sz w:val="24"/>
          <w:szCs w:val="24"/>
          <w:vertAlign w:val="superscript"/>
          <w:lang w:val="en-US"/>
        </w:rPr>
        <w:t>2+</w:t>
      </w:r>
      <w:r w:rsidR="004077A2" w:rsidRPr="00AF74AC">
        <w:rPr>
          <w:rFonts w:ascii="Times New Roman" w:eastAsia="Times New Roman" w:hAnsi="Times New Roman" w:cs="Times New Roman"/>
          <w:sz w:val="24"/>
          <w:szCs w:val="24"/>
          <w:lang w:val="en-US"/>
        </w:rPr>
        <w:t xml:space="preserve"> into </w:t>
      </w:r>
      <w:proofErr w:type="spellStart"/>
      <w:r w:rsidR="004077A2" w:rsidRPr="00AF74AC">
        <w:rPr>
          <w:rFonts w:ascii="Times New Roman" w:eastAsia="Times New Roman" w:hAnsi="Times New Roman" w:cs="Times New Roman"/>
          <w:sz w:val="24"/>
          <w:szCs w:val="24"/>
          <w:lang w:val="en-US"/>
        </w:rPr>
        <w:t>MnOx</w:t>
      </w:r>
      <w:proofErr w:type="spellEnd"/>
      <w:r w:rsidR="00750DC2" w:rsidRPr="00AF74AC">
        <w:rPr>
          <w:rFonts w:ascii="Times New Roman" w:eastAsia="Times New Roman" w:hAnsi="Times New Roman" w:cs="Times New Roman"/>
          <w:sz w:val="24"/>
          <w:szCs w:val="24"/>
          <w:lang w:val="en-US"/>
        </w:rPr>
        <w:t xml:space="preserve">, </w:t>
      </w:r>
      <w:r w:rsidR="002D6427" w:rsidRPr="00AF74AC">
        <w:rPr>
          <w:rFonts w:ascii="Times New Roman" w:eastAsia="Times New Roman" w:hAnsi="Times New Roman" w:cs="Times New Roman"/>
          <w:sz w:val="24"/>
          <w:szCs w:val="24"/>
          <w:lang w:val="en-US"/>
        </w:rPr>
        <w:t xml:space="preserve">which can </w:t>
      </w:r>
      <w:r w:rsidR="00750DC2" w:rsidRPr="00AF74AC">
        <w:rPr>
          <w:rFonts w:ascii="Times New Roman" w:eastAsia="Times New Roman" w:hAnsi="Times New Roman" w:cs="Times New Roman"/>
          <w:sz w:val="24"/>
          <w:szCs w:val="24"/>
          <w:lang w:val="en-US"/>
        </w:rPr>
        <w:t xml:space="preserve">subsequently </w:t>
      </w:r>
      <w:r w:rsidR="00287044" w:rsidRPr="00AF74AC">
        <w:rPr>
          <w:rFonts w:ascii="Times New Roman" w:eastAsia="Times New Roman" w:hAnsi="Times New Roman" w:cs="Times New Roman"/>
          <w:sz w:val="24"/>
          <w:szCs w:val="24"/>
          <w:lang w:val="en-US"/>
        </w:rPr>
        <w:t xml:space="preserve">function </w:t>
      </w:r>
      <w:r w:rsidR="00750DC2" w:rsidRPr="00AF74AC">
        <w:rPr>
          <w:rFonts w:ascii="Times New Roman" w:eastAsia="Times New Roman" w:hAnsi="Times New Roman" w:cs="Times New Roman"/>
          <w:sz w:val="24"/>
          <w:szCs w:val="24"/>
          <w:lang w:val="en-US"/>
        </w:rPr>
        <w:t xml:space="preserve">as a </w:t>
      </w:r>
      <w:r w:rsidR="00E764BE">
        <w:rPr>
          <w:rFonts w:ascii="Times New Roman" w:eastAsia="Times New Roman" w:hAnsi="Times New Roman" w:cs="Times New Roman"/>
          <w:sz w:val="24"/>
          <w:szCs w:val="24"/>
          <w:lang w:val="en-US"/>
        </w:rPr>
        <w:t xml:space="preserve">powerful </w:t>
      </w:r>
      <w:r w:rsidR="00750DC2" w:rsidRPr="00AF74AC">
        <w:rPr>
          <w:rFonts w:ascii="Times New Roman" w:eastAsia="Times New Roman" w:hAnsi="Times New Roman" w:cs="Times New Roman"/>
          <w:sz w:val="24"/>
          <w:szCs w:val="24"/>
          <w:lang w:val="en-US"/>
        </w:rPr>
        <w:t>catalyst</w:t>
      </w:r>
      <w:r w:rsidR="00B11792" w:rsidRPr="00AF74AC">
        <w:rPr>
          <w:rFonts w:ascii="Times New Roman" w:eastAsia="Times New Roman" w:hAnsi="Times New Roman" w:cs="Times New Roman"/>
          <w:sz w:val="24"/>
          <w:szCs w:val="24"/>
          <w:lang w:val="en-US"/>
        </w:rPr>
        <w:t xml:space="preserve"> </w:t>
      </w:r>
      <w:r w:rsidR="00F5224F" w:rsidRPr="00AF74AC">
        <w:rPr>
          <w:rFonts w:ascii="Times New Roman" w:eastAsia="Times New Roman" w:hAnsi="Times New Roman" w:cs="Times New Roman"/>
          <w:sz w:val="24"/>
          <w:szCs w:val="24"/>
          <w:lang w:val="en-US"/>
        </w:rPr>
        <w:t xml:space="preserve">boosting the </w:t>
      </w:r>
      <w:r w:rsidR="00CE4BFF">
        <w:rPr>
          <w:rFonts w:ascii="Times New Roman" w:eastAsia="Times New Roman" w:hAnsi="Times New Roman" w:cs="Times New Roman"/>
          <w:sz w:val="24"/>
          <w:szCs w:val="24"/>
          <w:lang w:val="en-US"/>
        </w:rPr>
        <w:t>removal</w:t>
      </w:r>
      <w:r w:rsidR="00F5224F" w:rsidRPr="00AF74AC">
        <w:rPr>
          <w:rFonts w:ascii="Times New Roman" w:eastAsia="Times New Roman" w:hAnsi="Times New Roman" w:cs="Times New Roman"/>
          <w:sz w:val="24"/>
          <w:szCs w:val="24"/>
          <w:lang w:val="en-US"/>
        </w:rPr>
        <w:t xml:space="preserve"> </w:t>
      </w:r>
      <w:r w:rsidR="005A6606">
        <w:rPr>
          <w:rFonts w:ascii="Times New Roman" w:eastAsia="Times New Roman" w:hAnsi="Times New Roman" w:cs="Times New Roman"/>
          <w:sz w:val="24"/>
          <w:szCs w:val="24"/>
          <w:lang w:val="en-US"/>
        </w:rPr>
        <w:t>of recalcitrant compounds</w:t>
      </w:r>
      <w:r w:rsidR="004B2C08">
        <w:rPr>
          <w:rFonts w:ascii="Times New Roman" w:eastAsia="Times New Roman" w:hAnsi="Times New Roman" w:cs="Times New Roman"/>
          <w:sz w:val="24"/>
          <w:szCs w:val="24"/>
          <w:lang w:val="en-US"/>
        </w:rPr>
        <w:t xml:space="preserve"> from the treated stream</w:t>
      </w:r>
      <w:r w:rsidR="00750DC2" w:rsidRPr="00AF74AC">
        <w:rPr>
          <w:rFonts w:ascii="Times New Roman" w:eastAsia="Times New Roman" w:hAnsi="Times New Roman" w:cs="Times New Roman"/>
          <w:sz w:val="24"/>
          <w:szCs w:val="24"/>
          <w:lang w:val="en-US"/>
        </w:rPr>
        <w:t>.</w:t>
      </w:r>
      <w:r w:rsidR="00D5361C" w:rsidRPr="00AF74AC">
        <w:rPr>
          <w:rFonts w:ascii="Times New Roman" w:eastAsia="Times New Roman" w:hAnsi="Times New Roman" w:cs="Times New Roman"/>
          <w:b/>
          <w:bCs/>
          <w:sz w:val="24"/>
          <w:szCs w:val="24"/>
          <w:lang w:val="en-US"/>
        </w:rPr>
        <w:br w:type="page"/>
      </w:r>
    </w:p>
    <w:p w14:paraId="68D5255C" w14:textId="365C0ABD" w:rsidR="00D5361C" w:rsidRPr="00AF74AC" w:rsidRDefault="00D5361C" w:rsidP="00751EFB">
      <w:pPr>
        <w:pStyle w:val="Heading1"/>
        <w:rPr>
          <w:rFonts w:eastAsia="Times New Roman" w:cs="Times New Roman"/>
          <w:szCs w:val="24"/>
          <w:lang w:val="en-US"/>
        </w:rPr>
      </w:pPr>
      <w:r w:rsidRPr="00AF74AC">
        <w:rPr>
          <w:rFonts w:eastAsia="Times New Roman" w:cs="Times New Roman"/>
          <w:szCs w:val="24"/>
          <w:lang w:val="en-US"/>
        </w:rPr>
        <w:lastRenderedPageBreak/>
        <w:t>Introduction</w:t>
      </w:r>
    </w:p>
    <w:p w14:paraId="1E729F9A" w14:textId="79F2447B" w:rsidR="0026397A" w:rsidRPr="00AF74AC" w:rsidRDefault="00293388" w:rsidP="0023564F">
      <w:pPr>
        <w:spacing w:after="0" w:line="480" w:lineRule="auto"/>
        <w:rPr>
          <w:rFonts w:ascii="Times New Roman" w:eastAsia="Calibri" w:hAnsi="Times New Roman" w:cs="Times New Roman"/>
          <w:iCs/>
          <w:kern w:val="0"/>
          <w:sz w:val="24"/>
          <w:szCs w:val="24"/>
          <w:lang w:val="en-US"/>
          <w14:ligatures w14:val="none"/>
        </w:rPr>
      </w:pPr>
      <w:r w:rsidRPr="00AF74AC">
        <w:rPr>
          <w:rFonts w:ascii="Times New Roman" w:eastAsia="Calibri" w:hAnsi="Times New Roman" w:cs="Times New Roman"/>
          <w:iCs/>
          <w:kern w:val="0"/>
          <w:sz w:val="24"/>
          <w:szCs w:val="24"/>
          <w:lang w:val="en-US"/>
          <w14:ligatures w14:val="none"/>
        </w:rPr>
        <w:t xml:space="preserve">Manganese (Mn) is the second most </w:t>
      </w:r>
      <w:r w:rsidR="00E553B7">
        <w:rPr>
          <w:rFonts w:ascii="Times New Roman" w:eastAsia="Calibri" w:hAnsi="Times New Roman" w:cs="Times New Roman"/>
          <w:iCs/>
          <w:kern w:val="0"/>
          <w:sz w:val="24"/>
          <w:szCs w:val="24"/>
          <w:lang w:val="en-US"/>
          <w14:ligatures w14:val="none"/>
        </w:rPr>
        <w:t>abundan</w:t>
      </w:r>
      <w:r w:rsidR="002A009D">
        <w:rPr>
          <w:rFonts w:ascii="Times New Roman" w:eastAsia="Calibri" w:hAnsi="Times New Roman" w:cs="Times New Roman"/>
          <w:iCs/>
          <w:kern w:val="0"/>
          <w:sz w:val="24"/>
          <w:szCs w:val="24"/>
          <w:lang w:val="en-US"/>
          <w14:ligatures w14:val="none"/>
        </w:rPr>
        <w:t>t</w:t>
      </w:r>
      <w:r w:rsidRPr="00AF74AC">
        <w:rPr>
          <w:rFonts w:ascii="Times New Roman" w:eastAsia="Calibri" w:hAnsi="Times New Roman" w:cs="Times New Roman"/>
          <w:iCs/>
          <w:kern w:val="0"/>
          <w:sz w:val="24"/>
          <w:szCs w:val="24"/>
          <w:lang w:val="en-US"/>
          <w14:ligatures w14:val="none"/>
        </w:rPr>
        <w:t xml:space="preserve"> </w:t>
      </w:r>
      <w:r w:rsidR="00E553B7">
        <w:rPr>
          <w:rFonts w:ascii="Times New Roman" w:eastAsia="Calibri" w:hAnsi="Times New Roman" w:cs="Times New Roman"/>
          <w:iCs/>
          <w:kern w:val="0"/>
          <w:sz w:val="24"/>
          <w:szCs w:val="24"/>
          <w:lang w:val="en-US"/>
          <w14:ligatures w14:val="none"/>
        </w:rPr>
        <w:t>transition elements</w:t>
      </w:r>
      <w:r w:rsidRPr="00AF74AC">
        <w:rPr>
          <w:rFonts w:ascii="Times New Roman" w:eastAsia="Calibri" w:hAnsi="Times New Roman" w:cs="Times New Roman"/>
          <w:iCs/>
          <w:kern w:val="0"/>
          <w:sz w:val="24"/>
          <w:szCs w:val="24"/>
          <w:lang w:val="en-US"/>
          <w14:ligatures w14:val="none"/>
        </w:rPr>
        <w:t xml:space="preserve"> on earth after iron and a critical micronutrient required for the growth and survival of many living organisms</w:t>
      </w:r>
      <w:r w:rsidR="00DD50D7" w:rsidRPr="00AF74AC">
        <w:rPr>
          <w:rFonts w:ascii="Times New Roman" w:eastAsia="Calibri" w:hAnsi="Times New Roman" w:cs="Times New Roman"/>
          <w:iCs/>
          <w:kern w:val="0"/>
          <w:sz w:val="24"/>
          <w:szCs w:val="24"/>
          <w:lang w:val="en-US"/>
          <w14:ligatures w14:val="none"/>
        </w:rPr>
        <w:t xml:space="preserve"> </w:t>
      </w:r>
      <w:r w:rsidR="00DD50D7"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{"citationID":"l16BiGVz","properties":{"formattedCitation":"(Post, 1999; Sujith and Bharathi, 2011)","plainCitation":"(Post, 1999; Sujith and Bharathi, 2011)","noteIndex":0},"citationItems":[{"id":1039,"uris":["http://zotero.org/groups/5035977/items/AT8ZD9F6"],"itemData":{"id":1039,"type":"article-journal","abstract":"Manganese oxide minerals have been used for thousands of years--by the ancients for pigments and to clarify glass, and today as ores of Mn metal, catalysts, and battery material. More than 30 Mn oxide minerals occur in a wide variety of geological settings. They are major components of Mn nodules that pave huge areas of the ocean floor and bottoms of many fresh-water lakes. Mn oxide minerals are ubiquitous in soils and sediments and participate in a variety of chemical reactions that affect groundwater and bulk soil composition. Their typical occurrence as fine-grained mixtures makes it difficult to study their atomic structures and crystal chemistries. In recent years, however, investigations using transmission electron microscopy and powder x-ray and neutron diffraction methods have provided important new insights into the structures and properties of these materials. The crystal structures for todorokite and birnessite, two of the more common Mn oxide minerals in terrestrial deposits and ocean nodules, were determined by using powder x-ray diffraction data and the Rietveld refinement method. Because of the large tunnels in todorokite and related structures there is considerable interest in the use of these materials and synthetic analogues as catalysts and cation exchange agents. Birnessite-group minerals have layer structures and readily undergo oxidation reduction and cation-exchange reactions and play a major role in controlling groundwater chemistry.","container-title":"Proceedings of the National Academy of Sciences of the United States of America","ISSN":"0027-8424","issue":"7","note":"publisher: National Academy of Sciences","page":"3447-3454","source":"JSTOR","title":"Manganese Oxide Minerals: Crystal Structures and Economic and Environmental Significance","title-short":"Manganese Oxide Minerals","volume":"96","author":[{"family":"Post","given":"Jeffrey E."}],"issued":{"date-parts":[["1999"]]}}},{"id":1046,"uris":["http://zotero.org/groups/5035977/items/UQ36BI9C"],"itemData":{"id":1046,"type":"chapter","abstract":"Manganese is an essential trace metal that is not as readily oxidizable like iron. Several bacterial groups posses the ability to oxidize Mn effectively competing with chemical oxidation. The oxides of Mn are the strongest of the oxidants, next to oxygen in the aquatic environment and therefore control the fate of several elements. Mn oxidizing bacteria have a suit of enzymes that not only help to scavenge Mn but also other associated elements, thus playing a crucial role in biogeochemical cycles. This article reviews the importance of manganese and its interaction with microorganisms in the oxidative Mn cycle in aquatic realms.","collection-title":"Progress in Molecular and Subcellular Biology","container-title":"Molecular Biomineralization: Aquatic Organisms Forming Extraordinary Materials","event-place":"Berlin, Heidelberg","ISBN":"978-3-642-21230-7","language":"en","note":"DOI: 10.1007/978-3-642-21230-7_3","page":"49-76","publisher":"Springer","publisher-place":"Berlin, Heidelberg","source":"Springer Link","title":"Manganese Oxidation by Bacteria: Biogeochemical Aspects","title-short":"Manganese Oxidation by Bacteria","URL":"https://doi.org/10.1007/978-3-642-21230-7_3","author":[{"family":"Sujith","given":"P. P."},{"family":"Bharathi","given":"P. A. Loka"}],"editor":[{"family":"Müller","given":"Werner E. G."}],"accessed":{"date-parts":[["2023",4,21]]},"issued":{"date-parts":[["2011"]]}}}],"schema":"https://github.com/citation-style-language/schema/raw/master/csl-citation.json"} </w:instrText>
      </w:r>
      <w:r w:rsidR="00DD50D7"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(Post, 1999; Sujith and Bharathi, 2011)</w:t>
      </w:r>
      <w:r w:rsidR="00DD50D7" w:rsidRPr="00AF74AC">
        <w:rPr>
          <w:rFonts w:ascii="Times New Roman" w:eastAsia="Calibri" w:hAnsi="Times New Roman" w:cs="Times New Roman"/>
          <w:iCs/>
          <w:kern w:val="0"/>
          <w:sz w:val="24"/>
          <w:szCs w:val="24"/>
          <w:lang w:val="en-US"/>
          <w14:ligatures w14:val="none"/>
        </w:rPr>
        <w:fldChar w:fldCharType="end"/>
      </w:r>
      <w:r w:rsidR="00E553B7">
        <w:rPr>
          <w:rFonts w:ascii="Times New Roman" w:eastAsia="Calibri" w:hAnsi="Times New Roman" w:cs="Times New Roman"/>
          <w:iCs/>
          <w:kern w:val="0"/>
          <w:sz w:val="24"/>
          <w:szCs w:val="24"/>
          <w:lang w:val="en-US"/>
          <w14:ligatures w14:val="none"/>
        </w:rPr>
        <w:t>. It</w:t>
      </w:r>
      <w:r w:rsidRPr="00AF74AC">
        <w:rPr>
          <w:rFonts w:ascii="Times New Roman" w:eastAsia="Calibri" w:hAnsi="Times New Roman" w:cs="Times New Roman"/>
          <w:iCs/>
          <w:kern w:val="0"/>
          <w:sz w:val="24"/>
          <w:szCs w:val="24"/>
          <w:lang w:val="en-US"/>
          <w14:ligatures w14:val="none"/>
        </w:rPr>
        <w:t xml:space="preserve"> </w:t>
      </w:r>
      <w:r w:rsidR="00E553B7">
        <w:rPr>
          <w:rFonts w:ascii="Times New Roman" w:eastAsia="Calibri" w:hAnsi="Times New Roman" w:cs="Times New Roman"/>
          <w:iCs/>
          <w:kern w:val="0"/>
          <w:sz w:val="24"/>
          <w:szCs w:val="24"/>
          <w:lang w:val="en-US"/>
          <w14:ligatures w14:val="none"/>
        </w:rPr>
        <w:t>occurs</w:t>
      </w:r>
      <w:r w:rsidRPr="00AF74AC">
        <w:rPr>
          <w:rFonts w:ascii="Times New Roman" w:eastAsia="Calibri" w:hAnsi="Times New Roman" w:cs="Times New Roman"/>
          <w:iCs/>
          <w:kern w:val="0"/>
          <w:sz w:val="24"/>
          <w:szCs w:val="24"/>
          <w:lang w:val="en-US"/>
          <w14:ligatures w14:val="none"/>
        </w:rPr>
        <w:t xml:space="preserve"> naturally in groundwater, surface water, freshwater, and seawater, mostly </w:t>
      </w:r>
      <w:r w:rsidR="007249CF" w:rsidRPr="00AF74AC">
        <w:rPr>
          <w:rFonts w:ascii="Times New Roman" w:eastAsia="Calibri" w:hAnsi="Times New Roman" w:cs="Times New Roman"/>
          <w:iCs/>
          <w:kern w:val="0"/>
          <w:sz w:val="24"/>
          <w:szCs w:val="24"/>
          <w:lang w:val="en-US"/>
          <w14:ligatures w14:val="none"/>
        </w:rPr>
        <w:t xml:space="preserve">in </w:t>
      </w:r>
      <w:r w:rsidR="00011BBB" w:rsidRPr="00AF74AC">
        <w:rPr>
          <w:rFonts w:ascii="Times New Roman" w:eastAsia="Calibri" w:hAnsi="Times New Roman" w:cs="Times New Roman"/>
          <w:iCs/>
          <w:kern w:val="0"/>
          <w:sz w:val="24"/>
          <w:szCs w:val="24"/>
          <w:lang w:val="en-US"/>
          <w14:ligatures w14:val="none"/>
        </w:rPr>
        <w:t>the</w:t>
      </w:r>
      <w:r w:rsidRPr="00AF74AC">
        <w:rPr>
          <w:rFonts w:ascii="Times New Roman" w:eastAsia="Calibri" w:hAnsi="Times New Roman" w:cs="Times New Roman"/>
          <w:iCs/>
          <w:kern w:val="0"/>
          <w:sz w:val="24"/>
          <w:szCs w:val="24"/>
          <w:lang w:val="en-US"/>
          <w14:ligatures w14:val="none"/>
        </w:rPr>
        <w:t xml:space="preserve"> </w:t>
      </w:r>
      <w:bookmarkStart w:id="9" w:name="_Hlk132991099"/>
      <w:r w:rsidR="00011BBB" w:rsidRPr="00AF74AC">
        <w:rPr>
          <w:rFonts w:ascii="Times New Roman" w:eastAsia="Calibri" w:hAnsi="Times New Roman" w:cs="Times New Roman"/>
          <w:iCs/>
          <w:kern w:val="0"/>
          <w:sz w:val="24"/>
          <w:szCs w:val="24"/>
          <w:lang w:val="en-US"/>
          <w14:ligatures w14:val="none"/>
        </w:rPr>
        <w:t>Mn</w:t>
      </w:r>
      <w:r w:rsidR="00011BBB" w:rsidRPr="00AF74AC">
        <w:rPr>
          <w:rFonts w:ascii="Times New Roman" w:eastAsia="Calibri" w:hAnsi="Times New Roman" w:cs="Times New Roman"/>
          <w:iCs/>
          <w:kern w:val="0"/>
          <w:sz w:val="24"/>
          <w:szCs w:val="24"/>
          <w:vertAlign w:val="superscript"/>
          <w:lang w:val="en-US"/>
          <w14:ligatures w14:val="none"/>
        </w:rPr>
        <w:t xml:space="preserve">2+ </w:t>
      </w:r>
      <w:bookmarkEnd w:id="9"/>
      <w:r w:rsidRPr="00AF74AC">
        <w:rPr>
          <w:rFonts w:ascii="Times New Roman" w:eastAsia="Calibri" w:hAnsi="Times New Roman" w:cs="Times New Roman"/>
          <w:iCs/>
          <w:kern w:val="0"/>
          <w:sz w:val="24"/>
          <w:szCs w:val="24"/>
          <w:lang w:val="en-US"/>
          <w14:ligatures w14:val="none"/>
        </w:rPr>
        <w:t>soluble</w:t>
      </w:r>
      <w:r w:rsidR="007249CF" w:rsidRPr="00AF74AC">
        <w:rPr>
          <w:rFonts w:ascii="Times New Roman" w:eastAsia="Calibri" w:hAnsi="Times New Roman" w:cs="Times New Roman"/>
          <w:iCs/>
          <w:kern w:val="0"/>
          <w:sz w:val="24"/>
          <w:szCs w:val="24"/>
          <w:lang w:val="en-US"/>
          <w14:ligatures w14:val="none"/>
        </w:rPr>
        <w:t xml:space="preserve"> for</w:t>
      </w:r>
      <w:r w:rsidR="00011BBB" w:rsidRPr="00AF74AC">
        <w:rPr>
          <w:rFonts w:ascii="Times New Roman" w:eastAsia="Calibri" w:hAnsi="Times New Roman" w:cs="Times New Roman"/>
          <w:iCs/>
          <w:kern w:val="0"/>
          <w:sz w:val="24"/>
          <w:szCs w:val="24"/>
          <w:lang w:val="en-US"/>
          <w14:ligatures w14:val="none"/>
        </w:rPr>
        <w:t>m</w:t>
      </w:r>
      <w:r w:rsidR="003944FA" w:rsidRPr="00AF74AC">
        <w:rPr>
          <w:rFonts w:ascii="Times New Roman" w:eastAsia="Calibri" w:hAnsi="Times New Roman" w:cs="Times New Roman"/>
          <w:iCs/>
          <w:kern w:val="0"/>
          <w:sz w:val="24"/>
          <w:szCs w:val="24"/>
          <w:lang w:val="en-US"/>
          <w14:ligatures w14:val="none"/>
        </w:rPr>
        <w:t xml:space="preserve"> </w:t>
      </w:r>
      <w:r w:rsidR="007249CF" w:rsidRPr="00AF74AC">
        <w:rPr>
          <w:rFonts w:ascii="Times New Roman" w:eastAsia="Calibri" w:hAnsi="Times New Roman" w:cs="Times New Roman"/>
          <w:iCs/>
          <w:kern w:val="0"/>
          <w:sz w:val="24"/>
          <w:szCs w:val="24"/>
          <w:vertAlign w:val="superscript"/>
          <w:lang w:val="en-US"/>
          <w14:ligatures w14:val="none"/>
        </w:rPr>
        <w:fldChar w:fldCharType="begin"/>
      </w:r>
      <w:r w:rsidR="00E53609">
        <w:rPr>
          <w:rFonts w:ascii="Times New Roman" w:eastAsia="Calibri" w:hAnsi="Times New Roman" w:cs="Times New Roman"/>
          <w:iCs/>
          <w:kern w:val="0"/>
          <w:sz w:val="24"/>
          <w:szCs w:val="24"/>
          <w:vertAlign w:val="superscript"/>
          <w:lang w:val="en-US"/>
          <w14:ligatures w14:val="none"/>
        </w:rPr>
        <w:instrText xml:space="preserve"> ADDIN ZOTERO_ITEM CSL_CITATION {"citationID":"XJyXPevB","properties":{"formattedCitation":"(Postawa et al., 2013)","plainCitation":"(Postawa et al., 2013)","noteIndex":0},"citationItems":[{"id":1044,"uris":["http://zotero.org/groups/5035977/items/BE2BQVWH"],"itemData":{"id":1044,"type":"book","abstract":"This Best Practice Guide on the Control of Iron and Manganese in Water Supply is one of a series produced by the International Water Association’s Specialist Group on Metals and Related Substances in Drinking Water.  Iron and manganese are often found in soft upland water sources associated with natural organic matter and are also commonly found in the groundwater abstracted from confined and unconfined aquifers. The presence of iron and manganese in water is one of the most frequent reasons for customers’ complaint due to aesthetic issues (yellow, brown and black or stains on laundry and plumbing fixtures). These two metals can be removed fairly readily by physico-chemical treatment. The municipal treatment systems deployed derive benefit from their larger scale, particularly in relation to control, but the processes used are less suitable for the numerous small supplies that are the most common water supplies throughout Europe, especially in rural areas. One important source of iron in drinking water is from old corroded cast-iron water mains, historically the material used most commonly in supply networks. Replacement and refurbishment is very expensive and the major challenge is how best to prioritize available expenditure.  The purpose for this Best Practice Guide on the Control of Iron and Manganese in Water Supply is to give readers the broad view of a problem based on state-of-the-art compilation of the range of scientific, engineering, regulatory and operational issues concerned with the control of iron and manganese in drinking water. The Guide is of interest to water utility practitioners, health agencies and policy makers, as well as students on civil engineering and environmental engineering courses.  Authors: Dr Adam Postawa, AGH University of Science and Technology, Faculty of Geology, Geophysics and Environment Protection, Krakow, Poland and Dr Colin R Hayes, University of Swansea, UK, Chair of IWA Specialist Group on Metals and Related Substances in Drinking Water.","ISBN":"978-1-78040-004-4","language":"en","note":"Google-Books-ID: 8CUDAwAAQBAJ","number-of-pages":"146","publisher":"IWA Publishing","source":"Google Books","title":"Best Practice Guide on the Control of Iron and Manganese in Water Supply","author":[{"family":"Postawa","given":"Adam"},{"family":"Hayes","given":"Colin"},{"family":"Criscuoli","given":"Alessandra"},{"family":"Macedonio","given":"Francesca"},{"family":"Angelakis","given":"Andreas N."},{"family":"Rose","given":"Joan B."},{"family":"Maier","given":"Andrew"},{"family":"McAvoy","given":"Drew C."}],"issued":{"date-parts":[["2013",8,14]]}}}],"schema":"https://github.com/citation-style-language/schema/raw/master/csl-citation.json"} </w:instrText>
      </w:r>
      <w:r w:rsidR="007249CF" w:rsidRPr="00AF74AC">
        <w:rPr>
          <w:rFonts w:ascii="Times New Roman" w:eastAsia="Calibri" w:hAnsi="Times New Roman" w:cs="Times New Roman"/>
          <w:iCs/>
          <w:kern w:val="0"/>
          <w:sz w:val="24"/>
          <w:szCs w:val="24"/>
          <w:vertAlign w:val="superscript"/>
          <w:lang w:val="en-US"/>
          <w14:ligatures w14:val="none"/>
        </w:rPr>
        <w:fldChar w:fldCharType="separate"/>
      </w:r>
      <w:r w:rsidR="00003FCF" w:rsidRPr="00003FCF">
        <w:rPr>
          <w:rFonts w:ascii="Times New Roman" w:hAnsi="Times New Roman" w:cs="Times New Roman"/>
          <w:sz w:val="24"/>
        </w:rPr>
        <w:t>(Postawa et al., 2013)</w:t>
      </w:r>
      <w:r w:rsidR="007249CF" w:rsidRPr="00AF74AC">
        <w:rPr>
          <w:rFonts w:ascii="Times New Roman" w:eastAsia="Calibri" w:hAnsi="Times New Roman" w:cs="Times New Roman"/>
          <w:iCs/>
          <w:kern w:val="0"/>
          <w:sz w:val="24"/>
          <w:szCs w:val="24"/>
          <w:vertAlign w:val="superscript"/>
          <w:lang w:val="en-US"/>
          <w14:ligatures w14:val="none"/>
        </w:rPr>
        <w:fldChar w:fldCharType="end"/>
      </w:r>
      <w:r w:rsidRPr="00AF74AC">
        <w:rPr>
          <w:rFonts w:ascii="Times New Roman" w:eastAsia="Calibri" w:hAnsi="Times New Roman" w:cs="Times New Roman"/>
          <w:iCs/>
          <w:kern w:val="0"/>
          <w:sz w:val="24"/>
          <w:szCs w:val="24"/>
          <w:lang w:val="en-US"/>
          <w14:ligatures w14:val="none"/>
        </w:rPr>
        <w:t xml:space="preserve">. </w:t>
      </w:r>
      <w:r w:rsidR="00AD6CD9" w:rsidRPr="00AF74AC">
        <w:rPr>
          <w:rFonts w:ascii="Times New Roman" w:eastAsia="Calibri" w:hAnsi="Times New Roman" w:cs="Times New Roman"/>
          <w:iCs/>
          <w:kern w:val="0"/>
          <w:sz w:val="24"/>
          <w:szCs w:val="24"/>
          <w:lang w:val="en-US"/>
          <w14:ligatures w14:val="none"/>
        </w:rPr>
        <w:t>The concentration of</w:t>
      </w:r>
      <w:r w:rsidR="00CA729A" w:rsidRPr="00AF74AC">
        <w:rPr>
          <w:rFonts w:ascii="Times New Roman" w:eastAsia="Calibri" w:hAnsi="Times New Roman" w:cs="Times New Roman"/>
          <w:iCs/>
          <w:kern w:val="0"/>
          <w:sz w:val="24"/>
          <w:szCs w:val="24"/>
          <w:lang w:val="en-US"/>
          <w14:ligatures w14:val="none"/>
        </w:rPr>
        <w:t xml:space="preserve"> </w:t>
      </w:r>
      <w:r w:rsidR="00AD6CD9" w:rsidRPr="00AF74AC">
        <w:rPr>
          <w:rFonts w:ascii="Times New Roman" w:eastAsia="Calibri" w:hAnsi="Times New Roman" w:cs="Times New Roman"/>
          <w:iCs/>
          <w:kern w:val="0"/>
          <w:sz w:val="24"/>
          <w:szCs w:val="24"/>
          <w:lang w:val="en-US"/>
          <w14:ligatures w14:val="none"/>
        </w:rPr>
        <w:t>soluble Mn</w:t>
      </w:r>
      <w:r w:rsidR="00AD6CD9" w:rsidRPr="00AF74AC">
        <w:rPr>
          <w:rFonts w:ascii="Times New Roman" w:eastAsia="Calibri" w:hAnsi="Times New Roman" w:cs="Times New Roman"/>
          <w:iCs/>
          <w:kern w:val="0"/>
          <w:sz w:val="24"/>
          <w:szCs w:val="24"/>
          <w:vertAlign w:val="superscript"/>
          <w:lang w:val="en-US"/>
          <w14:ligatures w14:val="none"/>
        </w:rPr>
        <w:t xml:space="preserve">2+ </w:t>
      </w:r>
      <w:r w:rsidR="00AD6CD9" w:rsidRPr="00AF74AC">
        <w:rPr>
          <w:rFonts w:ascii="Times New Roman" w:eastAsia="Calibri" w:hAnsi="Times New Roman" w:cs="Times New Roman"/>
          <w:iCs/>
          <w:kern w:val="0"/>
          <w:sz w:val="24"/>
          <w:szCs w:val="24"/>
          <w:lang w:val="en-US"/>
          <w14:ligatures w14:val="none"/>
        </w:rPr>
        <w:t>in the environment relates to redox conditions</w:t>
      </w:r>
      <w:r w:rsidR="00FB4CD7" w:rsidRPr="00AF74AC">
        <w:rPr>
          <w:rFonts w:ascii="Times New Roman" w:eastAsia="Calibri" w:hAnsi="Times New Roman" w:cs="Times New Roman"/>
          <w:iCs/>
          <w:kern w:val="0"/>
          <w:sz w:val="24"/>
          <w:szCs w:val="24"/>
          <w:lang w:val="en-US"/>
          <w14:ligatures w14:val="none"/>
        </w:rPr>
        <w:t>.</w:t>
      </w:r>
      <w:r w:rsidR="000D7FD4" w:rsidRPr="00AF74AC">
        <w:rPr>
          <w:rFonts w:ascii="Times New Roman" w:eastAsia="Calibri" w:hAnsi="Times New Roman" w:cs="Times New Roman"/>
          <w:iCs/>
          <w:kern w:val="0"/>
          <w:sz w:val="24"/>
          <w:szCs w:val="24"/>
          <w:lang w:val="en-US"/>
          <w14:ligatures w14:val="none"/>
        </w:rPr>
        <w:t xml:space="preserve"> </w:t>
      </w:r>
      <w:r w:rsidR="00FB4CD7" w:rsidRPr="00AF74AC">
        <w:rPr>
          <w:rFonts w:ascii="Times New Roman" w:eastAsia="Calibri" w:hAnsi="Times New Roman" w:cs="Times New Roman"/>
          <w:iCs/>
          <w:kern w:val="0"/>
          <w:sz w:val="24"/>
          <w:szCs w:val="24"/>
          <w:lang w:val="en-US"/>
          <w14:ligatures w14:val="none"/>
        </w:rPr>
        <w:t>I</w:t>
      </w:r>
      <w:r w:rsidRPr="00AF74AC">
        <w:rPr>
          <w:rFonts w:ascii="Times New Roman" w:eastAsia="Calibri" w:hAnsi="Times New Roman" w:cs="Times New Roman"/>
          <w:iCs/>
          <w:kern w:val="0"/>
          <w:sz w:val="24"/>
          <w:szCs w:val="24"/>
          <w:lang w:val="en-US"/>
          <w14:ligatures w14:val="none"/>
        </w:rPr>
        <w:t>n the presence of oxid</w:t>
      </w:r>
      <w:r w:rsidR="00E553B7">
        <w:rPr>
          <w:rFonts w:ascii="Times New Roman" w:eastAsia="Calibri" w:hAnsi="Times New Roman" w:cs="Times New Roman"/>
          <w:iCs/>
          <w:kern w:val="0"/>
          <w:sz w:val="24"/>
          <w:szCs w:val="24"/>
          <w:lang w:val="en-US"/>
          <w14:ligatures w14:val="none"/>
        </w:rPr>
        <w:t>ants (</w:t>
      </w:r>
      <w:r w:rsidRPr="00AF74AC">
        <w:rPr>
          <w:rFonts w:ascii="Times New Roman" w:eastAsia="Calibri" w:hAnsi="Times New Roman" w:cs="Times New Roman"/>
          <w:iCs/>
          <w:kern w:val="0"/>
          <w:sz w:val="24"/>
          <w:szCs w:val="24"/>
          <w:lang w:val="en-US"/>
          <w14:ligatures w14:val="none"/>
        </w:rPr>
        <w:t xml:space="preserve">abiotic or biotic) and changes in pH, </w:t>
      </w:r>
      <w:r w:rsidR="000D7FD4" w:rsidRPr="00AF74AC">
        <w:rPr>
          <w:rFonts w:ascii="Times New Roman" w:eastAsia="Calibri" w:hAnsi="Times New Roman" w:cs="Times New Roman"/>
          <w:iCs/>
          <w:kern w:val="0"/>
          <w:sz w:val="24"/>
          <w:szCs w:val="24"/>
          <w:lang w:val="en-US"/>
          <w14:ligatures w14:val="none"/>
        </w:rPr>
        <w:t>it</w:t>
      </w:r>
      <w:r w:rsidRPr="00AF74AC">
        <w:rPr>
          <w:rFonts w:ascii="Times New Roman" w:eastAsia="Calibri" w:hAnsi="Times New Roman" w:cs="Times New Roman"/>
          <w:iCs/>
          <w:kern w:val="0"/>
          <w:sz w:val="24"/>
          <w:szCs w:val="24"/>
          <w:lang w:val="en-US"/>
          <w14:ligatures w14:val="none"/>
        </w:rPr>
        <w:t xml:space="preserve"> is oxidized to insoluble </w:t>
      </w:r>
      <w:bookmarkStart w:id="10" w:name="_Hlk133929149"/>
      <w:r w:rsidRPr="00AF74AC">
        <w:rPr>
          <w:rFonts w:ascii="Times New Roman" w:eastAsia="Calibri" w:hAnsi="Times New Roman" w:cs="Times New Roman"/>
          <w:iCs/>
          <w:kern w:val="0"/>
          <w:sz w:val="24"/>
          <w:szCs w:val="24"/>
          <w:lang w:val="en-US"/>
          <w14:ligatures w14:val="none"/>
        </w:rPr>
        <w:t>Mn</w:t>
      </w:r>
      <w:r w:rsidRPr="00AF74AC">
        <w:rPr>
          <w:rFonts w:ascii="Times New Roman" w:eastAsia="Calibri" w:hAnsi="Times New Roman" w:cs="Times New Roman"/>
          <w:iCs/>
          <w:kern w:val="0"/>
          <w:sz w:val="24"/>
          <w:szCs w:val="24"/>
          <w:vertAlign w:val="superscript"/>
          <w:lang w:val="en-US"/>
          <w14:ligatures w14:val="none"/>
        </w:rPr>
        <w:t>3+</w:t>
      </w:r>
      <w:r w:rsidRPr="00AF74AC">
        <w:rPr>
          <w:rFonts w:ascii="Times New Roman" w:eastAsia="Calibri" w:hAnsi="Times New Roman" w:cs="Times New Roman"/>
          <w:iCs/>
          <w:kern w:val="0"/>
          <w:sz w:val="24"/>
          <w:szCs w:val="24"/>
          <w:lang w:val="en-US"/>
          <w14:ligatures w14:val="none"/>
        </w:rPr>
        <w:t>, Mn</w:t>
      </w:r>
      <w:r w:rsidRPr="00AF74AC">
        <w:rPr>
          <w:rFonts w:ascii="Times New Roman" w:eastAsia="Calibri" w:hAnsi="Times New Roman" w:cs="Times New Roman"/>
          <w:iCs/>
          <w:kern w:val="0"/>
          <w:sz w:val="24"/>
          <w:szCs w:val="24"/>
          <w:vertAlign w:val="superscript"/>
          <w:lang w:val="en-US"/>
          <w14:ligatures w14:val="none"/>
        </w:rPr>
        <w:t>4+</w:t>
      </w:r>
      <w:r w:rsidRPr="00AF74AC">
        <w:rPr>
          <w:rFonts w:ascii="Times New Roman" w:eastAsia="Calibri" w:hAnsi="Times New Roman" w:cs="Times New Roman"/>
          <w:iCs/>
          <w:kern w:val="0"/>
          <w:sz w:val="24"/>
          <w:szCs w:val="24"/>
          <w:lang w:val="en-US"/>
          <w14:ligatures w14:val="none"/>
        </w:rPr>
        <w:t xml:space="preserve">, </w:t>
      </w:r>
      <w:bookmarkEnd w:id="10"/>
      <w:r w:rsidRPr="00AF74AC">
        <w:rPr>
          <w:rFonts w:ascii="Times New Roman" w:eastAsia="Calibri" w:hAnsi="Times New Roman" w:cs="Times New Roman"/>
          <w:iCs/>
          <w:kern w:val="0"/>
          <w:sz w:val="24"/>
          <w:szCs w:val="24"/>
          <w:lang w:val="en-US"/>
          <w14:ligatures w14:val="none"/>
        </w:rPr>
        <w:t>or a higher oxidation state, depending on the oxid</w:t>
      </w:r>
      <w:r w:rsidR="00E553B7">
        <w:rPr>
          <w:rFonts w:ascii="Times New Roman" w:eastAsia="Calibri" w:hAnsi="Times New Roman" w:cs="Times New Roman"/>
          <w:iCs/>
          <w:kern w:val="0"/>
          <w:sz w:val="24"/>
          <w:szCs w:val="24"/>
          <w:lang w:val="en-US"/>
          <w14:ligatures w14:val="none"/>
        </w:rPr>
        <w:t xml:space="preserve">ant </w:t>
      </w:r>
      <w:r w:rsidR="00305F59"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{"citationID":"7IMho7sX","properties":{"formattedCitation":"(Nealson, 2006)","plainCitation":"(Nealson, 2006)","noteIndex":0},"citationItems":[{"id":646,"uris":["http://zotero.org/groups/4931394/items/N4DW9Q5U"],"itemData":{"id":646,"type":"chapter","container-title":"The Prokaryotes","event-place":"New York, NY","ISBN":"978-0-387-25495-1","language":"en","note":"DOI: 10.1007/0-387-30745-1_11","page":"222-231","publisher":"Springer New York","publisher-place":"New York, NY","source":"DOI.org (Crossref)","title":"The Manganese-Oxidizing Bacteria","URL":"http://link.springer.com/10.1007/0-387-30745-1_11","editor":[{"family":"Dworkin","given":"Martin"},{"family":"Falkow","given":"Stanley"},{"family":"Rosenberg","given":"Eugene"},{"family":"Schleifer","given":"Karl-Heinz"},{"family":"Stackebrandt","given":"Erko"}],"author":[{"family":"Nealson","given":"Kenneth H."}],"accessed":{"date-parts":[["2022",11,11]]},"issued":{"date-parts":[["2006"]]}}}],"schema":"https://github.com/citation-style-language/schema/raw/master/csl-citation.json"} </w:instrText>
      </w:r>
      <w:r w:rsidR="00305F59"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(Nealson, 2006)</w:t>
      </w:r>
      <w:r w:rsidR="00305F59" w:rsidRPr="00AF74AC">
        <w:rPr>
          <w:rFonts w:ascii="Times New Roman" w:eastAsia="Calibri" w:hAnsi="Times New Roman" w:cs="Times New Roman"/>
          <w:iCs/>
          <w:kern w:val="0"/>
          <w:sz w:val="24"/>
          <w:szCs w:val="24"/>
          <w:lang w:val="en-US"/>
          <w14:ligatures w14:val="none"/>
        </w:rPr>
        <w:fldChar w:fldCharType="end"/>
      </w:r>
      <w:r w:rsidRPr="00AF74AC">
        <w:rPr>
          <w:rFonts w:ascii="Times New Roman" w:eastAsia="Calibri" w:hAnsi="Times New Roman" w:cs="Times New Roman"/>
          <w:iCs/>
          <w:kern w:val="0"/>
          <w:sz w:val="24"/>
          <w:szCs w:val="24"/>
          <w:lang w:val="en-US"/>
          <w14:ligatures w14:val="none"/>
        </w:rPr>
        <w:t xml:space="preserve">. </w:t>
      </w:r>
      <w:bookmarkStart w:id="11" w:name="_Hlk134623071"/>
      <w:r w:rsidR="00305F59" w:rsidRPr="00AF74AC">
        <w:rPr>
          <w:rFonts w:ascii="Times New Roman" w:eastAsia="Calibri" w:hAnsi="Times New Roman" w:cs="Times New Roman"/>
          <w:iCs/>
          <w:kern w:val="0"/>
          <w:sz w:val="24"/>
          <w:szCs w:val="24"/>
          <w:lang w:val="en-US"/>
          <w14:ligatures w14:val="none"/>
        </w:rPr>
        <w:t xml:space="preserve">In </w:t>
      </w:r>
      <w:r w:rsidR="002647B4" w:rsidRPr="00AF74AC">
        <w:rPr>
          <w:rFonts w:ascii="Times New Roman" w:eastAsia="Calibri" w:hAnsi="Times New Roman" w:cs="Times New Roman"/>
          <w:iCs/>
          <w:kern w:val="0"/>
          <w:sz w:val="24"/>
          <w:szCs w:val="24"/>
          <w:lang w:val="en-US"/>
          <w14:ligatures w14:val="none"/>
        </w:rPr>
        <w:t xml:space="preserve">aquatic environments, </w:t>
      </w:r>
      <w:r w:rsidR="002D5A21" w:rsidRPr="00AF74AC">
        <w:rPr>
          <w:rFonts w:ascii="Times New Roman" w:eastAsia="Calibri" w:hAnsi="Times New Roman" w:cs="Times New Roman"/>
          <w:iCs/>
          <w:kern w:val="0"/>
          <w:sz w:val="24"/>
          <w:szCs w:val="24"/>
          <w:lang w:val="en-US"/>
          <w14:ligatures w14:val="none"/>
        </w:rPr>
        <w:t>Mn</w:t>
      </w:r>
      <w:r w:rsidR="002D5A21" w:rsidRPr="00AF74AC">
        <w:rPr>
          <w:rFonts w:ascii="Times New Roman" w:eastAsia="Calibri" w:hAnsi="Times New Roman" w:cs="Times New Roman"/>
          <w:iCs/>
          <w:kern w:val="0"/>
          <w:sz w:val="24"/>
          <w:szCs w:val="24"/>
          <w:vertAlign w:val="superscript"/>
          <w:lang w:val="en-US"/>
          <w14:ligatures w14:val="none"/>
        </w:rPr>
        <w:t>2+</w:t>
      </w:r>
      <w:r w:rsidR="002D5A21">
        <w:rPr>
          <w:rFonts w:ascii="Times New Roman" w:eastAsia="Calibri" w:hAnsi="Times New Roman" w:cs="Times New Roman"/>
          <w:iCs/>
          <w:kern w:val="0"/>
          <w:sz w:val="24"/>
          <w:szCs w:val="24"/>
          <w:vertAlign w:val="superscript"/>
          <w:lang w:val="en-US"/>
          <w14:ligatures w14:val="none"/>
        </w:rPr>
        <w:t xml:space="preserve"> </w:t>
      </w:r>
      <w:r w:rsidR="00901F8D" w:rsidRPr="00AF74AC">
        <w:rPr>
          <w:rFonts w:ascii="Times New Roman" w:eastAsia="Calibri" w:hAnsi="Times New Roman" w:cs="Times New Roman"/>
          <w:iCs/>
          <w:kern w:val="0"/>
          <w:sz w:val="24"/>
          <w:szCs w:val="24"/>
          <w:lang w:val="en-US"/>
          <w14:ligatures w14:val="none"/>
        </w:rPr>
        <w:t xml:space="preserve">abiotic oxidation </w:t>
      </w:r>
      <w:r w:rsidR="002D5A21" w:rsidRPr="00AF74AC">
        <w:rPr>
          <w:rFonts w:ascii="Times New Roman" w:eastAsia="Calibri" w:hAnsi="Times New Roman" w:cs="Times New Roman"/>
          <w:iCs/>
          <w:kern w:val="0"/>
          <w:sz w:val="24"/>
          <w:szCs w:val="24"/>
          <w:lang w:val="en-US"/>
          <w14:ligatures w14:val="none"/>
        </w:rPr>
        <w:t>by O</w:t>
      </w:r>
      <w:r w:rsidR="002D5A21" w:rsidRPr="00AF74AC">
        <w:rPr>
          <w:rFonts w:ascii="Times New Roman" w:eastAsia="Calibri" w:hAnsi="Times New Roman" w:cs="Times New Roman"/>
          <w:iCs/>
          <w:kern w:val="0"/>
          <w:sz w:val="24"/>
          <w:szCs w:val="24"/>
          <w:vertAlign w:val="subscript"/>
          <w:lang w:val="en-US"/>
          <w14:ligatures w14:val="none"/>
        </w:rPr>
        <w:t>2</w:t>
      </w:r>
      <w:r w:rsidR="002D5A21" w:rsidRPr="00AF74AC">
        <w:rPr>
          <w:rFonts w:ascii="Times New Roman" w:eastAsia="Calibri" w:hAnsi="Times New Roman" w:cs="Times New Roman"/>
          <w:iCs/>
          <w:kern w:val="0"/>
          <w:sz w:val="24"/>
          <w:szCs w:val="24"/>
          <w:lang w:val="en-US"/>
          <w14:ligatures w14:val="none"/>
        </w:rPr>
        <w:t xml:space="preserve"> </w:t>
      </w:r>
      <w:r w:rsidR="00901F8D" w:rsidRPr="00AF74AC">
        <w:rPr>
          <w:rFonts w:ascii="Times New Roman" w:eastAsia="Calibri" w:hAnsi="Times New Roman" w:cs="Times New Roman"/>
          <w:iCs/>
          <w:kern w:val="0"/>
          <w:sz w:val="24"/>
          <w:szCs w:val="24"/>
          <w:lang w:val="en-US"/>
          <w14:ligatures w14:val="none"/>
        </w:rPr>
        <w:t xml:space="preserve">is not </w:t>
      </w:r>
      <w:r w:rsidR="00D131E6" w:rsidRPr="00AF74AC">
        <w:rPr>
          <w:rFonts w:ascii="Times New Roman" w:eastAsia="Calibri" w:hAnsi="Times New Roman" w:cs="Times New Roman"/>
          <w:iCs/>
          <w:kern w:val="0"/>
          <w:sz w:val="24"/>
          <w:szCs w:val="24"/>
          <w:lang w:val="en-US"/>
          <w14:ligatures w14:val="none"/>
        </w:rPr>
        <w:t>favored</w:t>
      </w:r>
      <w:r w:rsidR="00901F8D" w:rsidRPr="00AF74AC">
        <w:rPr>
          <w:rFonts w:ascii="Times New Roman" w:eastAsia="Calibri" w:hAnsi="Times New Roman" w:cs="Times New Roman"/>
          <w:iCs/>
          <w:kern w:val="0"/>
          <w:sz w:val="24"/>
          <w:szCs w:val="24"/>
          <w:lang w:val="en-US"/>
          <w14:ligatures w14:val="none"/>
        </w:rPr>
        <w:t xml:space="preserve"> </w:t>
      </w:r>
      <w:r w:rsidR="002647B4" w:rsidRPr="00AF74AC">
        <w:rPr>
          <w:rFonts w:ascii="Times New Roman" w:eastAsia="Calibri" w:hAnsi="Times New Roman" w:cs="Times New Roman"/>
          <w:iCs/>
          <w:kern w:val="0"/>
          <w:sz w:val="24"/>
          <w:szCs w:val="24"/>
          <w:lang w:val="en-US"/>
          <w14:ligatures w14:val="none"/>
        </w:rPr>
        <w:t>due</w:t>
      </w:r>
      <w:r w:rsidR="00443015" w:rsidRPr="00AF74AC">
        <w:rPr>
          <w:rFonts w:ascii="Times New Roman" w:eastAsia="Calibri" w:hAnsi="Times New Roman" w:cs="Times New Roman"/>
          <w:iCs/>
          <w:kern w:val="0"/>
          <w:sz w:val="24"/>
          <w:szCs w:val="24"/>
          <w:lang w:val="en-US"/>
          <w14:ligatures w14:val="none"/>
        </w:rPr>
        <w:t xml:space="preserve"> to</w:t>
      </w:r>
      <w:r w:rsidR="002647B4" w:rsidRPr="00AF74AC">
        <w:rPr>
          <w:rFonts w:ascii="Times New Roman" w:eastAsia="Calibri" w:hAnsi="Times New Roman" w:cs="Times New Roman"/>
          <w:iCs/>
          <w:kern w:val="0"/>
          <w:sz w:val="24"/>
          <w:szCs w:val="24"/>
          <w:lang w:val="en-US"/>
          <w14:ligatures w14:val="none"/>
        </w:rPr>
        <w:t xml:space="preserve"> the </w:t>
      </w:r>
      <w:r w:rsidR="00901F8D" w:rsidRPr="00AF74AC">
        <w:rPr>
          <w:rFonts w:ascii="Times New Roman" w:eastAsia="Calibri" w:hAnsi="Times New Roman" w:cs="Times New Roman"/>
          <w:iCs/>
          <w:kern w:val="0"/>
          <w:sz w:val="24"/>
          <w:szCs w:val="24"/>
          <w:lang w:val="en-US"/>
          <w14:ligatures w14:val="none"/>
        </w:rPr>
        <w:t xml:space="preserve">high </w:t>
      </w:r>
      <w:r w:rsidR="002647B4" w:rsidRPr="00AF74AC">
        <w:rPr>
          <w:rFonts w:ascii="Times New Roman" w:eastAsia="Calibri" w:hAnsi="Times New Roman" w:cs="Times New Roman"/>
          <w:iCs/>
          <w:kern w:val="0"/>
          <w:sz w:val="24"/>
          <w:szCs w:val="24"/>
          <w:lang w:val="en-US"/>
          <w14:ligatures w14:val="none"/>
        </w:rPr>
        <w:t>activation energy at pH</w:t>
      </w:r>
      <w:r w:rsidR="00901F8D" w:rsidRPr="00AF74AC">
        <w:rPr>
          <w:rFonts w:ascii="Times New Roman" w:eastAsia="Calibri" w:hAnsi="Times New Roman" w:cs="Times New Roman"/>
          <w:iCs/>
          <w:kern w:val="0"/>
          <w:sz w:val="24"/>
          <w:szCs w:val="24"/>
          <w:lang w:val="en-US"/>
          <w14:ligatures w14:val="none"/>
        </w:rPr>
        <w:t xml:space="preserve"> </w:t>
      </w:r>
      <w:r w:rsidR="009B7230" w:rsidRPr="00AF74AC">
        <w:rPr>
          <w:rFonts w:ascii="Times New Roman" w:eastAsia="Calibri" w:hAnsi="Times New Roman" w:cs="Times New Roman"/>
          <w:iCs/>
          <w:kern w:val="0"/>
          <w:sz w:val="24"/>
          <w:szCs w:val="24"/>
          <w:lang w:val="en-US"/>
          <w14:ligatures w14:val="none"/>
        </w:rPr>
        <w:t xml:space="preserve">below 8 </w:t>
      </w:r>
      <w:r w:rsidR="00901F8D" w:rsidRPr="00AF74AC">
        <w:rPr>
          <w:rFonts w:ascii="Times New Roman" w:eastAsia="Calibri" w:hAnsi="Times New Roman" w:cs="Times New Roman"/>
          <w:iCs/>
          <w:kern w:val="0"/>
          <w:sz w:val="24"/>
          <w:szCs w:val="24"/>
          <w:lang w:val="en-US"/>
          <w14:ligatures w14:val="none"/>
        </w:rPr>
        <w:fldChar w:fldCharType="begin"/>
      </w:r>
      <w:r w:rsidR="00946611">
        <w:rPr>
          <w:rFonts w:ascii="Times New Roman" w:eastAsia="Calibri" w:hAnsi="Times New Roman" w:cs="Times New Roman"/>
          <w:iCs/>
          <w:kern w:val="0"/>
          <w:sz w:val="24"/>
          <w:szCs w:val="24"/>
          <w:lang w:val="en-US"/>
          <w14:ligatures w14:val="none"/>
        </w:rPr>
        <w:instrText xml:space="preserve"> ADDIN ZOTERO_ITEM CSL_CITATION {"citationID":"gOSfkZP1","properties":{"formattedCitation":"(Elzinga, 2011)","plainCitation":"(Elzinga, 2011)","noteIndex":0},"citationItems":[{"id":1049,"uris":["http://zotero.org/groups/5035977/items/8HBZDCZ8"],"itemData":{"id":1049,"type":"article-journal","abstract":"Reaction of aqueous Mn(II) with hexagonal birnessite at pH 7.5 causes reductive transformation of birnessite into feitknechtite (β-MnIIIOOH) and manganite (γ-MnIIIOOH) through interfacial electron transfer from adsorbed Mn(II) to structural Mn(IV) atoms and arrangement of product Mn(III) into MnOOH, summarized by Mn(II) + Mn(IV)O2 + 2 H2O → 2 Mn(III)OOH + 2 H+. Feitknechtite is the initial transformation product, and subsequently converted into the more stable manganite polymorph during ongoing reaction with Mn(II). Feitknechtite production is observed at Mn(II) concentrations 2 orders of magnitude below thermodynamic thresholds, reflecting uncertainty in thermodynamic data of Mn-oxide minerals and/or specific interactions between Mn(II) and birnessite surface sites facilitating electron exchange. Under oxic conditions, feitknechtite formation through surface-catalyzed oxidation of Mn(II) by O2 leads to additional Mn(II) removal from solution relative to anoxic systems. These results indicate that Mn(II) may be an important moderator of the reductive arm of Mn-oxide redox cycling, and suggest a controlling role of Mn(II) in regulating the solubility and speciation of phyllomanganate-reactive metal pollutants including Co, Ni, As, and Cr in geochemical environments.","container-title":"Environmental Science &amp; Technology","DOI":"10.1021/es2013038","ISSN":"0013-936X","issue":"15","journalAbbreviation":"Environ. Sci. Technol.","note":"publisher: American Chemical Society","page":"6366-6372","source":"ACS Publications","title":"Reductive Transformation of Birnessite by Aqueous Mn(II)","volume":"45","author":[{"family":"Elzinga","given":"Evert J."}],"issued":{"date-parts":[["2011",8,1]]}}}],"schema":"https://github.com/citation-style-language/schema/raw/master/csl-citation.json"} </w:instrText>
      </w:r>
      <w:r w:rsidR="00901F8D"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(Elzinga, 2011)</w:t>
      </w:r>
      <w:r w:rsidR="00901F8D" w:rsidRPr="00AF74AC">
        <w:rPr>
          <w:rFonts w:ascii="Times New Roman" w:eastAsia="Calibri" w:hAnsi="Times New Roman" w:cs="Times New Roman"/>
          <w:iCs/>
          <w:kern w:val="0"/>
          <w:sz w:val="24"/>
          <w:szCs w:val="24"/>
          <w:lang w:val="en-US"/>
          <w14:ligatures w14:val="none"/>
        </w:rPr>
        <w:fldChar w:fldCharType="end"/>
      </w:r>
      <w:bookmarkEnd w:id="11"/>
      <w:r w:rsidR="000E0F62">
        <w:rPr>
          <w:rFonts w:ascii="Times New Roman" w:eastAsia="Calibri" w:hAnsi="Times New Roman" w:cs="Times New Roman"/>
          <w:iCs/>
          <w:kern w:val="0"/>
          <w:sz w:val="24"/>
          <w:szCs w:val="24"/>
          <w:lang w:val="en-US"/>
          <w14:ligatures w14:val="none"/>
        </w:rPr>
        <w:t>, requiring</w:t>
      </w:r>
      <w:r w:rsidR="00901F8D" w:rsidRPr="00AF74AC">
        <w:rPr>
          <w:rFonts w:ascii="Times New Roman" w:eastAsia="Calibri" w:hAnsi="Times New Roman" w:cs="Times New Roman"/>
          <w:iCs/>
          <w:kern w:val="0"/>
          <w:sz w:val="24"/>
          <w:szCs w:val="24"/>
          <w:lang w:val="en-US"/>
          <w14:ligatures w14:val="none"/>
        </w:rPr>
        <w:t xml:space="preserve"> an </w:t>
      </w:r>
      <w:r w:rsidR="000E0F62">
        <w:rPr>
          <w:rFonts w:ascii="Times New Roman" w:eastAsia="Calibri" w:hAnsi="Times New Roman" w:cs="Times New Roman"/>
          <w:iCs/>
          <w:kern w:val="0"/>
          <w:sz w:val="24"/>
          <w:szCs w:val="24"/>
          <w:lang w:val="en-US"/>
          <w14:ligatures w14:val="none"/>
        </w:rPr>
        <w:t xml:space="preserve">alternative </w:t>
      </w:r>
      <w:r w:rsidR="00901F8D" w:rsidRPr="00AF74AC">
        <w:rPr>
          <w:rFonts w:ascii="Times New Roman" w:eastAsia="Calibri" w:hAnsi="Times New Roman" w:cs="Times New Roman"/>
          <w:iCs/>
          <w:kern w:val="0"/>
          <w:sz w:val="24"/>
          <w:szCs w:val="24"/>
          <w:lang w:val="en-US"/>
          <w14:ligatures w14:val="none"/>
        </w:rPr>
        <w:t>oxida</w:t>
      </w:r>
      <w:r w:rsidR="002E1C4B">
        <w:rPr>
          <w:rFonts w:ascii="Times New Roman" w:eastAsia="Calibri" w:hAnsi="Times New Roman" w:cs="Times New Roman"/>
          <w:iCs/>
          <w:kern w:val="0"/>
          <w:sz w:val="24"/>
          <w:szCs w:val="24"/>
          <w:lang w:val="en-US"/>
          <w14:ligatures w14:val="none"/>
        </w:rPr>
        <w:t>nt</w:t>
      </w:r>
      <w:r w:rsidR="00901F8D" w:rsidRPr="00AF74AC">
        <w:rPr>
          <w:rFonts w:ascii="Times New Roman" w:eastAsia="Calibri" w:hAnsi="Times New Roman" w:cs="Times New Roman"/>
          <w:iCs/>
          <w:kern w:val="0"/>
          <w:sz w:val="24"/>
          <w:szCs w:val="24"/>
          <w:lang w:val="en-US"/>
          <w14:ligatures w14:val="none"/>
        </w:rPr>
        <w:t xml:space="preserve"> such as mineral surfaces </w:t>
      </w:r>
      <w:r w:rsidR="00901F8D"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{"citationID":"O9gYyLmd","properties":{"formattedCitation":"(Junta and Hochella, 1994)","plainCitation":"(Junta and Hochella, 1994)","noteIndex":0},"citationItems":[{"id":1050,"uris":["http://zotero.org/groups/5035977/items/BFAAD7GX"],"itemData":{"id":1050,"type":"article-journal","abstract":"The products of the heterogeneous oxidation of Mn(II)aq at hematite, goethite, and albite surfaces were studied, using Scanning Force Microscopy (SFM), X-ray Photoelectron Spectroscopy (XPS), Scanning Electron Microscopy (SEM), Auger Electron Spectroscopy (AES), Scanning Auger Microscopy (SAM), and X-ray Diffraction (XRD). Oxidation experiments were conducted at room temperature in aerated solutions containing 4.0–26.7 ppm Mn(II)aq at pHs ranging from 7.8 to 8.7. Exposure times ranged from a few minutes up to six months. Through this study, it was found that steps are the most reactive sites for initiating the adsorption-oxidation reaction, independent of the mineral surface used. After the initial oxidation of Mn(II) at or near these sites, the continued adsorption-oxidation process is mineral surface dependent resulting in two types of growth paths, substrate and precipitate controlled growth. Substrate controlled growth (hematite and goethite) is characterized by the formation of a thin coating of protocrystallites that grows across the mineral surface away from the initial adsorption-oxidation site. In contrast, precipitate controlled growth (albite) is characterized by the development of precipitate ridges along a step edge. These two surface-controlled growth processes influence the distribution of the precipitates found with SEM and in hand-samples. However, independent of the mineral surface used in the experiments, the resulting precipitates consisted of Mn(III) bearing oxyhydroxides, predominately β-MnOOH.","container-title":"Geochimica et Cosmochimica Acta","DOI":"10.1016/0016-7037(94)90226-7","ISSN":"0016-7037","issue":"22","journalAbbreviation":"Geochimica et Cosmochimica Acta","language":"en","page":"4985-4999","source":"ScienceDirect","title":"Manganese (II) oxidation at mineral surfaces: A microscopic and spectroscopic study","title-short":"Manganese (II) oxidation at mineral surfaces","volume":"58","author":[{"family":"Junta","given":"Jodi L."},{"family":"Hochella","given":"Michael F."}],"issued":{"date-parts":[["1994",11,1]]}}}],"schema":"https://github.com/citation-style-language/schema/raw/master/csl-citation.json"} </w:instrText>
      </w:r>
      <w:r w:rsidR="00901F8D"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(Junta and Hochella, 1994)</w:t>
      </w:r>
      <w:r w:rsidR="00901F8D" w:rsidRPr="00AF74AC">
        <w:rPr>
          <w:rFonts w:ascii="Times New Roman" w:eastAsia="Calibri" w:hAnsi="Times New Roman" w:cs="Times New Roman"/>
          <w:iCs/>
          <w:kern w:val="0"/>
          <w:sz w:val="24"/>
          <w:szCs w:val="24"/>
          <w:lang w:val="en-US"/>
          <w14:ligatures w14:val="none"/>
        </w:rPr>
        <w:fldChar w:fldCharType="end"/>
      </w:r>
      <w:r w:rsidR="009B7230" w:rsidRPr="00AF74AC">
        <w:rPr>
          <w:rFonts w:ascii="Times New Roman" w:eastAsia="Calibri" w:hAnsi="Times New Roman" w:cs="Times New Roman"/>
          <w:iCs/>
          <w:kern w:val="0"/>
          <w:sz w:val="24"/>
          <w:szCs w:val="24"/>
          <w:lang w:val="en-US"/>
          <w14:ligatures w14:val="none"/>
        </w:rPr>
        <w:t xml:space="preserve">. </w:t>
      </w:r>
      <w:r w:rsidR="002E1C4B">
        <w:rPr>
          <w:rFonts w:ascii="Times New Roman" w:eastAsia="Calibri" w:hAnsi="Times New Roman" w:cs="Times New Roman"/>
          <w:iCs/>
          <w:kern w:val="0"/>
          <w:sz w:val="24"/>
          <w:szCs w:val="24"/>
          <w:lang w:val="en-US"/>
          <w14:ligatures w14:val="none"/>
        </w:rPr>
        <w:t>In contrast</w:t>
      </w:r>
      <w:r w:rsidR="00582EBF" w:rsidRPr="00AF74AC">
        <w:rPr>
          <w:rFonts w:ascii="Times New Roman" w:eastAsia="Calibri" w:hAnsi="Times New Roman" w:cs="Times New Roman"/>
          <w:iCs/>
          <w:kern w:val="0"/>
          <w:sz w:val="24"/>
          <w:szCs w:val="24"/>
          <w:lang w:val="en-US"/>
          <w14:ligatures w14:val="none"/>
        </w:rPr>
        <w:t>,</w:t>
      </w:r>
      <w:r w:rsidR="009B7230" w:rsidRPr="00AF74AC">
        <w:rPr>
          <w:rFonts w:ascii="Times New Roman" w:eastAsia="Calibri" w:hAnsi="Times New Roman" w:cs="Times New Roman"/>
          <w:iCs/>
          <w:kern w:val="0"/>
          <w:sz w:val="24"/>
          <w:szCs w:val="24"/>
          <w:lang w:val="en-US"/>
          <w14:ligatures w14:val="none"/>
        </w:rPr>
        <w:t xml:space="preserve"> biogenic </w:t>
      </w:r>
      <w:r w:rsidR="00582EBF" w:rsidRPr="00AF74AC">
        <w:rPr>
          <w:rFonts w:ascii="Times New Roman" w:eastAsia="Calibri" w:hAnsi="Times New Roman" w:cs="Times New Roman"/>
          <w:iCs/>
          <w:kern w:val="0"/>
          <w:sz w:val="24"/>
          <w:szCs w:val="24"/>
          <w:lang w:val="en-US"/>
          <w14:ligatures w14:val="none"/>
        </w:rPr>
        <w:t>Mn</w:t>
      </w:r>
      <w:r w:rsidR="00582EBF" w:rsidRPr="00AF74AC">
        <w:rPr>
          <w:rFonts w:ascii="Times New Roman" w:eastAsia="Calibri" w:hAnsi="Times New Roman" w:cs="Times New Roman"/>
          <w:iCs/>
          <w:kern w:val="0"/>
          <w:sz w:val="24"/>
          <w:szCs w:val="24"/>
          <w:vertAlign w:val="superscript"/>
          <w:lang w:val="en-US"/>
          <w14:ligatures w14:val="none"/>
        </w:rPr>
        <w:t xml:space="preserve">2+ </w:t>
      </w:r>
      <w:r w:rsidR="009B7230" w:rsidRPr="00AF74AC">
        <w:rPr>
          <w:rFonts w:ascii="Times New Roman" w:eastAsia="Calibri" w:hAnsi="Times New Roman" w:cs="Times New Roman"/>
          <w:iCs/>
          <w:kern w:val="0"/>
          <w:sz w:val="24"/>
          <w:szCs w:val="24"/>
          <w:lang w:val="en-US"/>
          <w14:ligatures w14:val="none"/>
        </w:rPr>
        <w:t>oxidation by bacteria</w:t>
      </w:r>
      <w:r w:rsidR="004974D5" w:rsidRPr="00AF74AC">
        <w:rPr>
          <w:rFonts w:ascii="Times New Roman" w:eastAsia="Calibri" w:hAnsi="Times New Roman" w:cs="Times New Roman"/>
          <w:iCs/>
          <w:kern w:val="0"/>
          <w:sz w:val="24"/>
          <w:szCs w:val="24"/>
          <w:lang w:val="en-US"/>
          <w14:ligatures w14:val="none"/>
        </w:rPr>
        <w:t xml:space="preserve">, </w:t>
      </w:r>
      <w:r w:rsidR="009B7230" w:rsidRPr="00AF74AC">
        <w:rPr>
          <w:rFonts w:ascii="Times New Roman" w:eastAsia="Calibri" w:hAnsi="Times New Roman" w:cs="Times New Roman"/>
          <w:iCs/>
          <w:kern w:val="0"/>
          <w:sz w:val="24"/>
          <w:szCs w:val="24"/>
          <w:lang w:val="en-US"/>
          <w14:ligatures w14:val="none"/>
        </w:rPr>
        <w:t>fungi</w:t>
      </w:r>
      <w:r w:rsidR="00DC1704" w:rsidRPr="00AF74AC">
        <w:rPr>
          <w:rFonts w:ascii="Times New Roman" w:eastAsia="Calibri" w:hAnsi="Times New Roman" w:cs="Times New Roman"/>
          <w:iCs/>
          <w:kern w:val="0"/>
          <w:sz w:val="24"/>
          <w:szCs w:val="24"/>
          <w:lang w:val="en-US"/>
          <w14:ligatures w14:val="none"/>
        </w:rPr>
        <w:t>,</w:t>
      </w:r>
      <w:r w:rsidR="009B7230" w:rsidRPr="00AF74AC">
        <w:rPr>
          <w:rFonts w:ascii="Times New Roman" w:eastAsia="Calibri" w:hAnsi="Times New Roman" w:cs="Times New Roman"/>
          <w:iCs/>
          <w:kern w:val="0"/>
          <w:sz w:val="24"/>
          <w:szCs w:val="24"/>
          <w:lang w:val="en-US"/>
          <w14:ligatures w14:val="none"/>
        </w:rPr>
        <w:t xml:space="preserve"> </w:t>
      </w:r>
      <w:r w:rsidR="004974D5" w:rsidRPr="00AF74AC">
        <w:rPr>
          <w:rFonts w:ascii="Times New Roman" w:eastAsia="Calibri" w:hAnsi="Times New Roman" w:cs="Times New Roman"/>
          <w:iCs/>
          <w:kern w:val="0"/>
          <w:sz w:val="24"/>
          <w:szCs w:val="24"/>
          <w:lang w:val="en-US"/>
          <w14:ligatures w14:val="none"/>
        </w:rPr>
        <w:t xml:space="preserve">or algae </w:t>
      </w:r>
      <w:r w:rsidR="009B7230" w:rsidRPr="00AF74AC">
        <w:rPr>
          <w:rFonts w:ascii="Times New Roman" w:eastAsia="Calibri" w:hAnsi="Times New Roman" w:cs="Times New Roman"/>
          <w:iCs/>
          <w:kern w:val="0"/>
          <w:sz w:val="24"/>
          <w:szCs w:val="24"/>
          <w:lang w:val="en-US"/>
          <w14:ligatures w14:val="none"/>
        </w:rPr>
        <w:t xml:space="preserve">is generally </w:t>
      </w:r>
      <w:r w:rsidR="00582EBF" w:rsidRPr="00AF74AC">
        <w:rPr>
          <w:rFonts w:ascii="Times New Roman" w:eastAsia="Calibri" w:hAnsi="Times New Roman" w:cs="Times New Roman"/>
          <w:iCs/>
          <w:kern w:val="0"/>
          <w:sz w:val="24"/>
          <w:szCs w:val="24"/>
          <w:lang w:val="en-US"/>
          <w14:ligatures w14:val="none"/>
        </w:rPr>
        <w:t>4–5 orders of magnitude</w:t>
      </w:r>
      <w:r w:rsidR="009B7230" w:rsidRPr="00AF74AC">
        <w:rPr>
          <w:rFonts w:ascii="Times New Roman" w:eastAsia="Calibri" w:hAnsi="Times New Roman" w:cs="Times New Roman"/>
          <w:iCs/>
          <w:kern w:val="0"/>
          <w:sz w:val="24"/>
          <w:szCs w:val="24"/>
          <w:lang w:val="en-US"/>
          <w14:ligatures w14:val="none"/>
        </w:rPr>
        <w:t xml:space="preserve"> </w:t>
      </w:r>
      <w:r w:rsidR="00FB4CD7" w:rsidRPr="00AF74AC">
        <w:rPr>
          <w:rFonts w:ascii="Times New Roman" w:eastAsia="Calibri" w:hAnsi="Times New Roman" w:cs="Times New Roman"/>
          <w:iCs/>
          <w:kern w:val="0"/>
          <w:sz w:val="24"/>
          <w:szCs w:val="24"/>
          <w:lang w:val="en-US"/>
          <w14:ligatures w14:val="none"/>
        </w:rPr>
        <w:t xml:space="preserve">faster than abiotic one </w:t>
      </w:r>
      <w:r w:rsidR="00582EBF"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{"citationID":"gHjWYkQk","properties":{"formattedCitation":"(Zhou and Fu, 2020)","plainCitation":"(Zhou and Fu, 2020)","noteIndex":0},"citationItems":[{"id":1054,"uris":["http://zotero.org/groups/5035977/items/44JSYIR7"],"itemData":{"id":1054,"type":"article-journal","abstract":"Manganese oxides are the strongest natural oxidants in our environments aside from oxygen. Most natural manganese oxides are produced through the Mn(II) oxidation process driven by microbes. Biogenic manganese oxides (BioMnOx) are usually amorphous and rich in defects and possess large surface areas, resulting in high oxidative reactivity and strong absorption capacity for many emerging pollutants. Up to date, numerous of Mn(II) oxidation microbes (MnOM) have been isolated and characterized. Both directly enzymatic or indirectly abiotic Mn(II) oxidation processes were found in MnOM, but a systemic summarization about the Mn(II) oxidation mechanism is still lack. Moreover, the differentiation among BioMnOx produced by different MnOM needs to compare. As a potential oxidant and catalyst for pollutants removal, the role of BioMnOx in environmental remediation is also rarely mentioned. In this review, we focus on the Mn(II) oxidation process mediated by different MnOM, including their Mn(II) oxidation characterization and putative mechanism, as well as characterization of BioMnOx, and BioMnOx-related environmental remediation processes.","container-title":"Reviews in Environmental Science and Bio/Technology","DOI":"10.1007/s11157-020-09541-1","ISSN":"1572-9826","issue":"3","journalAbbreviation":"Rev Environ Sci Biotechnol","language":"en","page":"489-507","source":"Springer Link","title":"Manganese-oxidizing microbes and biogenic manganese oxides: characterization, Mn(II) oxidation mechanism and environmental relevance","title-short":"Manganese-oxidizing microbes and biogenic manganese oxides","volume":"19","author":[{"family":"Zhou","given":"Hao"},{"family":"Fu","given":"Chuang"}],"issued":{"date-parts":[["2020",9,1]]}}}],"schema":"https://github.com/citation-style-language/schema/raw/master/csl-citation.json"} </w:instrText>
      </w:r>
      <w:r w:rsidR="00582EBF"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(Zhou and Fu, 2020)</w:t>
      </w:r>
      <w:r w:rsidR="00582EBF" w:rsidRPr="00AF74AC">
        <w:rPr>
          <w:rFonts w:ascii="Times New Roman" w:eastAsia="Calibri" w:hAnsi="Times New Roman" w:cs="Times New Roman"/>
          <w:iCs/>
          <w:kern w:val="0"/>
          <w:sz w:val="24"/>
          <w:szCs w:val="24"/>
          <w:lang w:val="en-US"/>
          <w14:ligatures w14:val="none"/>
        </w:rPr>
        <w:fldChar w:fldCharType="end"/>
      </w:r>
      <w:r w:rsidR="00582EBF" w:rsidRPr="00AF74AC">
        <w:rPr>
          <w:rFonts w:ascii="Times New Roman" w:eastAsia="Calibri" w:hAnsi="Times New Roman" w:cs="Times New Roman"/>
          <w:iCs/>
          <w:kern w:val="0"/>
          <w:sz w:val="24"/>
          <w:szCs w:val="24"/>
          <w:lang w:val="en-US"/>
          <w14:ligatures w14:val="none"/>
        </w:rPr>
        <w:t xml:space="preserve">. </w:t>
      </w:r>
      <w:r w:rsidR="004974D5" w:rsidRPr="00AF74AC">
        <w:rPr>
          <w:rFonts w:ascii="Times New Roman" w:eastAsia="Calibri" w:hAnsi="Times New Roman" w:cs="Times New Roman"/>
          <w:iCs/>
          <w:kern w:val="0"/>
          <w:sz w:val="24"/>
          <w:szCs w:val="24"/>
          <w:lang w:val="en-US"/>
          <w14:ligatures w14:val="none"/>
        </w:rPr>
        <w:t>This biotic mechanism is so ubiquitous that the majority of naturally occurring Mn oxides</w:t>
      </w:r>
      <w:r w:rsidR="00504BC4" w:rsidRPr="00AF74AC">
        <w:rPr>
          <w:rFonts w:ascii="Times New Roman" w:eastAsia="Calibri" w:hAnsi="Times New Roman" w:cs="Times New Roman"/>
          <w:iCs/>
          <w:kern w:val="0"/>
          <w:sz w:val="24"/>
          <w:szCs w:val="24"/>
          <w:lang w:val="en-US"/>
          <w14:ligatures w14:val="none"/>
        </w:rPr>
        <w:t xml:space="preserve"> (</w:t>
      </w:r>
      <w:proofErr w:type="spellStart"/>
      <w:r w:rsidR="00504BC4" w:rsidRPr="00AF74AC">
        <w:rPr>
          <w:rFonts w:ascii="Times New Roman" w:eastAsia="Calibri" w:hAnsi="Times New Roman" w:cs="Times New Roman"/>
          <w:iCs/>
          <w:kern w:val="0"/>
          <w:sz w:val="24"/>
          <w:szCs w:val="24"/>
          <w:lang w:val="en-US"/>
          <w14:ligatures w14:val="none"/>
        </w:rPr>
        <w:t>MnOx</w:t>
      </w:r>
      <w:proofErr w:type="spellEnd"/>
      <w:r w:rsidR="00504BC4" w:rsidRPr="00AF74AC">
        <w:rPr>
          <w:rFonts w:ascii="Times New Roman" w:eastAsia="Calibri" w:hAnsi="Times New Roman" w:cs="Times New Roman"/>
          <w:iCs/>
          <w:kern w:val="0"/>
          <w:sz w:val="24"/>
          <w:szCs w:val="24"/>
          <w:lang w:val="en-US"/>
          <w14:ligatures w14:val="none"/>
        </w:rPr>
        <w:t>)</w:t>
      </w:r>
      <w:r w:rsidR="004974D5" w:rsidRPr="00AF74AC">
        <w:rPr>
          <w:rFonts w:ascii="Times New Roman" w:eastAsia="Calibri" w:hAnsi="Times New Roman" w:cs="Times New Roman"/>
          <w:iCs/>
          <w:kern w:val="0"/>
          <w:sz w:val="24"/>
          <w:szCs w:val="24"/>
          <w:lang w:val="en-US"/>
          <w14:ligatures w14:val="none"/>
        </w:rPr>
        <w:t xml:space="preserve"> are believed to </w:t>
      </w:r>
      <w:r w:rsidR="002E1C4B">
        <w:rPr>
          <w:rFonts w:ascii="Times New Roman" w:eastAsia="Calibri" w:hAnsi="Times New Roman" w:cs="Times New Roman"/>
          <w:iCs/>
          <w:kern w:val="0"/>
          <w:sz w:val="24"/>
          <w:szCs w:val="24"/>
          <w:lang w:val="en-US"/>
          <w14:ligatures w14:val="none"/>
        </w:rPr>
        <w:t xml:space="preserve">be </w:t>
      </w:r>
      <w:r w:rsidR="004974D5" w:rsidRPr="00AF74AC">
        <w:rPr>
          <w:rFonts w:ascii="Times New Roman" w:eastAsia="Calibri" w:hAnsi="Times New Roman" w:cs="Times New Roman"/>
          <w:iCs/>
          <w:kern w:val="0"/>
          <w:sz w:val="24"/>
          <w:szCs w:val="24"/>
          <w:lang w:val="en-US"/>
          <w14:ligatures w14:val="none"/>
        </w:rPr>
        <w:t>derive</w:t>
      </w:r>
      <w:r w:rsidR="002E1C4B">
        <w:rPr>
          <w:rFonts w:ascii="Times New Roman" w:eastAsia="Calibri" w:hAnsi="Times New Roman" w:cs="Times New Roman"/>
          <w:iCs/>
          <w:kern w:val="0"/>
          <w:sz w:val="24"/>
          <w:szCs w:val="24"/>
          <w:lang w:val="en-US"/>
          <w14:ligatures w14:val="none"/>
        </w:rPr>
        <w:t>d</w:t>
      </w:r>
      <w:r w:rsidR="004974D5" w:rsidRPr="00AF74AC">
        <w:rPr>
          <w:rFonts w:ascii="Times New Roman" w:eastAsia="Calibri" w:hAnsi="Times New Roman" w:cs="Times New Roman"/>
          <w:iCs/>
          <w:kern w:val="0"/>
          <w:sz w:val="24"/>
          <w:szCs w:val="24"/>
          <w:lang w:val="en-US"/>
          <w14:ligatures w14:val="none"/>
        </w:rPr>
        <w:t xml:space="preserve"> from biogenic </w:t>
      </w:r>
      <w:bookmarkStart w:id="12" w:name="_Hlk132996637"/>
      <w:r w:rsidR="004974D5" w:rsidRPr="00AF74AC">
        <w:rPr>
          <w:rFonts w:ascii="Times New Roman" w:eastAsia="Calibri" w:hAnsi="Times New Roman" w:cs="Times New Roman"/>
          <w:iCs/>
          <w:kern w:val="0"/>
          <w:sz w:val="24"/>
          <w:szCs w:val="24"/>
          <w:lang w:val="en-US"/>
          <w14:ligatures w14:val="none"/>
        </w:rPr>
        <w:t>Mn</w:t>
      </w:r>
      <w:r w:rsidR="004974D5" w:rsidRPr="00AF74AC">
        <w:rPr>
          <w:rFonts w:ascii="Times New Roman" w:eastAsia="Calibri" w:hAnsi="Times New Roman" w:cs="Times New Roman"/>
          <w:iCs/>
          <w:kern w:val="0"/>
          <w:sz w:val="24"/>
          <w:szCs w:val="24"/>
          <w:vertAlign w:val="superscript"/>
          <w:lang w:val="en-US"/>
          <w14:ligatures w14:val="none"/>
        </w:rPr>
        <w:t>2+</w:t>
      </w:r>
      <w:r w:rsidR="004974D5" w:rsidRPr="00AF74AC">
        <w:rPr>
          <w:rFonts w:ascii="Times New Roman" w:eastAsia="Calibri" w:hAnsi="Times New Roman" w:cs="Times New Roman"/>
          <w:iCs/>
          <w:kern w:val="0"/>
          <w:sz w:val="24"/>
          <w:szCs w:val="24"/>
          <w:lang w:val="en-US"/>
          <w14:ligatures w14:val="none"/>
        </w:rPr>
        <w:t xml:space="preserve"> </w:t>
      </w:r>
      <w:bookmarkEnd w:id="12"/>
      <w:r w:rsidR="004974D5" w:rsidRPr="00AF74AC">
        <w:rPr>
          <w:rFonts w:ascii="Times New Roman" w:eastAsia="Calibri" w:hAnsi="Times New Roman" w:cs="Times New Roman"/>
          <w:iCs/>
          <w:kern w:val="0"/>
          <w:sz w:val="24"/>
          <w:szCs w:val="24"/>
          <w:lang w:val="en-US"/>
          <w14:ligatures w14:val="none"/>
        </w:rPr>
        <w:t xml:space="preserve">oxidation or from subsequent alteration of biogenic oxides </w:t>
      </w:r>
      <w:r w:rsidR="004974D5"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{"citationID":"H3Jfsc8Y","properties":{"formattedCitation":"(Tebo et al., 2004)","plainCitation":"(Tebo et al., 2004)","noteIndex":0},"citationItems":[{"id":787,"uris":["http://zotero.org/groups/4931394/items/Q3HJ699T"],"itemData":{"id":787,"type":"article-journal","abstract":"▪ Abstract  Manganese(IV) oxides produced through microbial activity, i.e., biogenic Mn oxides or Mn biooxides, are believed to be the most abundant and highly reactive Mn oxide phases in the environment. They mediate redox reactions with organic and inorganic compounds and sequester a variety of metals. The major pathway for bacterial Mn(II) oxidation is enzymatic, and although bacteria that oxidize Mn(II) are phylogenetically diverse, they require a multicopper oxidase-like enzyme to oxidize Mn(II). The oxidation of Mn(II) to Mn(IV) occurs via a soluble or enzyme-complexed Mn(III) intermediate. The primary Mn(IV) biooxide formed is a phyllomanganate most similar to δ-MnO\n              2\n              or acid birnessite. Metal sequestration by the Mn biooxides occurs predominantly at vacant layer octahedral sites.","container-title":"Annual Review of Earth and Planetary Sciences","DOI":"10.1146/annurev.earth.32.101802.120213","ISSN":"0084-6597, 1545-4495","issue":"1","journalAbbreviation":"Annu. Rev. Earth Planet. Sci.","language":"en","page":"287-328","source":"DOI.org (Crossref)","title":"Biogenic Manganese Oxides: Properties and Mechanisms of Formation","title-short":"BIOGENIC MANGANESE OXIDES","volume":"32","author":[{"family":"Tebo","given":"Bradley M."},{"family":"Bargar","given":"John R."},{"family":"Clement","given":"Brian G."},{"family":"Dick","given":"Gregory J."},{"family":"Murray","given":"Karen J."},{"family":"Parker","given":"Dorothy"},{"family":"Verity","given":"Rebecca"},{"family":"Webb","given":"Samuel M."}],"issued":{"date-parts":[["2004",5,19]]}}}],"schema":"https://github.com/citation-style-language/schema/raw/master/csl-citation.json"} </w:instrText>
      </w:r>
      <w:r w:rsidR="004974D5"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(Tebo et al., 2004)</w:t>
      </w:r>
      <w:r w:rsidR="004974D5" w:rsidRPr="00AF74AC">
        <w:rPr>
          <w:rFonts w:ascii="Times New Roman" w:eastAsia="Calibri" w:hAnsi="Times New Roman" w:cs="Times New Roman"/>
          <w:iCs/>
          <w:kern w:val="0"/>
          <w:sz w:val="24"/>
          <w:szCs w:val="24"/>
          <w:lang w:val="en-US"/>
          <w14:ligatures w14:val="none"/>
        </w:rPr>
        <w:fldChar w:fldCharType="end"/>
      </w:r>
      <w:r w:rsidR="004974D5" w:rsidRPr="00AF74AC">
        <w:rPr>
          <w:rFonts w:ascii="Times New Roman" w:eastAsia="Calibri" w:hAnsi="Times New Roman" w:cs="Times New Roman"/>
          <w:iCs/>
          <w:kern w:val="0"/>
          <w:sz w:val="24"/>
          <w:szCs w:val="24"/>
          <w:lang w:val="en-US"/>
          <w14:ligatures w14:val="none"/>
        </w:rPr>
        <w:t xml:space="preserve">. </w:t>
      </w:r>
      <w:bookmarkStart w:id="13" w:name="_Hlk136425396"/>
      <w:r w:rsidR="00997056" w:rsidRPr="00AF74AC">
        <w:rPr>
          <w:rFonts w:ascii="Times New Roman" w:eastAsia="Calibri" w:hAnsi="Times New Roman" w:cs="Times New Roman"/>
          <w:iCs/>
          <w:kern w:val="0"/>
          <w:sz w:val="24"/>
          <w:szCs w:val="24"/>
          <w:lang w:val="en-US"/>
          <w14:ligatures w14:val="none"/>
        </w:rPr>
        <w:t xml:space="preserve">Biogenic </w:t>
      </w:r>
      <w:proofErr w:type="spellStart"/>
      <w:r w:rsidR="00997056" w:rsidRPr="00AF74AC">
        <w:rPr>
          <w:rFonts w:ascii="Times New Roman" w:eastAsia="Calibri" w:hAnsi="Times New Roman" w:cs="Times New Roman"/>
          <w:iCs/>
          <w:kern w:val="0"/>
          <w:sz w:val="24"/>
          <w:szCs w:val="24"/>
          <w:lang w:val="en-US"/>
          <w14:ligatures w14:val="none"/>
        </w:rPr>
        <w:t>Mn</w:t>
      </w:r>
      <w:r w:rsidR="00504BC4" w:rsidRPr="00AF74AC">
        <w:rPr>
          <w:rFonts w:ascii="Times New Roman" w:eastAsia="Calibri" w:hAnsi="Times New Roman" w:cs="Times New Roman"/>
          <w:iCs/>
          <w:kern w:val="0"/>
          <w:sz w:val="24"/>
          <w:szCs w:val="24"/>
          <w:lang w:val="en-US"/>
          <w14:ligatures w14:val="none"/>
        </w:rPr>
        <w:t>Ox</w:t>
      </w:r>
      <w:proofErr w:type="spellEnd"/>
      <w:r w:rsidR="00997056" w:rsidRPr="00AF74AC">
        <w:rPr>
          <w:rFonts w:ascii="Times New Roman" w:eastAsia="Calibri" w:hAnsi="Times New Roman" w:cs="Times New Roman"/>
          <w:iCs/>
          <w:kern w:val="0"/>
          <w:sz w:val="24"/>
          <w:szCs w:val="24"/>
          <w:lang w:val="en-US"/>
          <w14:ligatures w14:val="none"/>
        </w:rPr>
        <w:t xml:space="preserve"> are representative of the most highly reactive and important </w:t>
      </w:r>
      <w:proofErr w:type="spellStart"/>
      <w:r w:rsidR="00997056" w:rsidRPr="00AF74AC">
        <w:rPr>
          <w:rFonts w:ascii="Times New Roman" w:eastAsia="Calibri" w:hAnsi="Times New Roman" w:cs="Times New Roman"/>
          <w:iCs/>
          <w:kern w:val="0"/>
          <w:sz w:val="24"/>
          <w:szCs w:val="24"/>
          <w:lang w:val="en-US"/>
          <w14:ligatures w14:val="none"/>
        </w:rPr>
        <w:t>Mn</w:t>
      </w:r>
      <w:r w:rsidR="00504BC4" w:rsidRPr="00AF74AC">
        <w:rPr>
          <w:rFonts w:ascii="Times New Roman" w:eastAsia="Calibri" w:hAnsi="Times New Roman" w:cs="Times New Roman"/>
          <w:iCs/>
          <w:kern w:val="0"/>
          <w:sz w:val="24"/>
          <w:szCs w:val="24"/>
          <w:lang w:val="en-US"/>
          <w14:ligatures w14:val="none"/>
        </w:rPr>
        <w:t>Ox</w:t>
      </w:r>
      <w:proofErr w:type="spellEnd"/>
      <w:r w:rsidR="00504BC4" w:rsidRPr="00AF74AC">
        <w:rPr>
          <w:rFonts w:ascii="Times New Roman" w:eastAsia="Calibri" w:hAnsi="Times New Roman" w:cs="Times New Roman"/>
          <w:iCs/>
          <w:kern w:val="0"/>
          <w:sz w:val="24"/>
          <w:szCs w:val="24"/>
          <w:lang w:val="en-US"/>
          <w14:ligatures w14:val="none"/>
        </w:rPr>
        <w:t xml:space="preserve"> </w:t>
      </w:r>
      <w:r w:rsidR="00997056" w:rsidRPr="00AF74AC">
        <w:rPr>
          <w:rFonts w:ascii="Times New Roman" w:eastAsia="Calibri" w:hAnsi="Times New Roman" w:cs="Times New Roman"/>
          <w:iCs/>
          <w:kern w:val="0"/>
          <w:sz w:val="24"/>
          <w:szCs w:val="24"/>
          <w:lang w:val="en-US"/>
          <w14:ligatures w14:val="none"/>
        </w:rPr>
        <w:t>phases in the environment</w:t>
      </w:r>
      <w:bookmarkEnd w:id="13"/>
      <w:r w:rsidR="00997056" w:rsidRPr="00AF74AC">
        <w:rPr>
          <w:rFonts w:ascii="Times New Roman" w:eastAsia="Calibri" w:hAnsi="Times New Roman" w:cs="Times New Roman"/>
          <w:iCs/>
          <w:kern w:val="0"/>
          <w:sz w:val="24"/>
          <w:szCs w:val="24"/>
          <w:lang w:val="en-US"/>
          <w14:ligatures w14:val="none"/>
        </w:rPr>
        <w:t xml:space="preserve"> and are some of the strongest </w:t>
      </w:r>
      <w:r w:rsidR="00D11D73">
        <w:rPr>
          <w:rFonts w:ascii="Times New Roman" w:eastAsia="Calibri" w:hAnsi="Times New Roman" w:cs="Times New Roman"/>
          <w:iCs/>
          <w:kern w:val="0"/>
          <w:sz w:val="24"/>
          <w:szCs w:val="24"/>
          <w:lang w:val="en-US"/>
          <w14:ligatures w14:val="none"/>
        </w:rPr>
        <w:t xml:space="preserve">natural </w:t>
      </w:r>
      <w:r w:rsidR="00997056" w:rsidRPr="00AF74AC">
        <w:rPr>
          <w:rFonts w:ascii="Times New Roman" w:eastAsia="Calibri" w:hAnsi="Times New Roman" w:cs="Times New Roman"/>
          <w:iCs/>
          <w:kern w:val="0"/>
          <w:sz w:val="24"/>
          <w:szCs w:val="24"/>
          <w:lang w:val="en-US"/>
          <w14:ligatures w14:val="none"/>
        </w:rPr>
        <w:t xml:space="preserve">oxidizing agents </w:t>
      </w:r>
      <w:r w:rsidR="00CE2126"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{"citationID":"Cq0bKeLf","properties":{"formattedCitation":"(Spiro et al., 2010)","plainCitation":"(Spiro et al., 2010)","noteIndex":0},"citationItems":[{"id":1060,"uris":["http://zotero.org/groups/5035977/items/PWRKKC5J"],"itemData":{"id":1060,"type":"article-journal","abstract":"Microorganisms control the redox cycling of manganese in the natural environment. Although the homogeneous oxidation of Mn(II) to form manganese oxide minerals is slow, solid MnO2 is the stable form of manganese in the oxygenated portion of the biosphere. Diverse bacteria and fungi have evolved the ability to catalyze this process, producing the manganese oxides found in soils and sediments. Other bacteria have evolved to utilize MnO2 as a terminal electron acceptor in respiration. This Account summarizes the properties of Mn oxides produced by bacteria (bacteriogenic MnO2) and our current thinking about the biochemical mechanisms of bacterial Mn(II) oxidation. According to X-ray absorption spectroscopy and X-ray scattering studies, the MnO2 produced by bacteria consists of stacked hexagonal sheets of MnO6 octahedra, but these particles are extremely small and have numerous structural defects, particularly cation vacancies. The defects provide coordination sites for binding exogenous metal ions, which can be adsorbed to a high loading. As a result, bacterial production of MnO2 influences the bioavailability of these metals in the natural environment. Because of its high surface area and oxidizing power, bacteriogenic MnO2 efficiently degrades biologically recalcitrant organic molecules to lower-molecular-mass compounds, spurring interest in using these properties in the bioremediation of xenobiotic organic compounds. Finally, bacteriogenic MnO2 is reduced to soluble Mn(II) rapidly in the presence of exogenous ligands or sunlight. It can therefore help to regulate the bioavailability of Mn(II), which is known to protect organisms from superoxide radicals and is required to assemble the water-splitting complex in photosynthetic organisms. Bioinorganic chemists and microbiologists have long been interested in the biochemical mechanism of Mn(IV) oxide production. The reaction requires a two-electron oxidation of Mn(II), but genetic and biochemical evidence for several bacteria implicate multicopper oxidases (MCOs), which are only known to engage one-electron transfers from substrate to O2. In experiments with the exosporium of a Mn(II)-oxidizing Bacillus species, we could trap the one-electron oxidation product, Mn(III), as a pyrophosphate complex in an oxygen-dependent reaction inhibited by azide, consistent with MCO catalysis. The Mn(III) pyrophosphate complex can further act as a substrate, reacting in the presence of the exosporium to produce Mn(IV) oxide. Although this process appears to be unprecedented in biology, it is reminiscent of the oxidation of Fe(II) to form Fe2O3 in the ferritin iron storage protein. However, it includes a critical additional step of Mn(III) oxidation or disproportionation. We shall continue to investigate this biochemically unique process with purified enzymes.","container-title":"Accounts of Chemical Research","DOI":"10.1021/ar800232a","ISSN":"0001-4842","issue":"1","journalAbbreviation":"Acc. Chem. Res.","note":"publisher: American Chemical Society","page":"2-9","source":"ACS Publications","title":"Bacteriogenic Manganese Oxides","volume":"43","author":[{"family":"Spiro","given":"Thomas G."},{"family":"Bargar","given":"John R."},{"family":"Sposito","given":"Garrison"},{"family":"Tebo","given":"Bradley M."}],"issued":{"date-parts":[["2010",1,19]]}}}],"schema":"https://github.com/citation-style-language/schema/raw/master/csl-citation.json"} </w:instrText>
      </w:r>
      <w:r w:rsidR="00CE2126"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(Spiro et al., 2010)</w:t>
      </w:r>
      <w:r w:rsidR="00CE2126" w:rsidRPr="00AF74AC">
        <w:rPr>
          <w:rFonts w:ascii="Times New Roman" w:eastAsia="Calibri" w:hAnsi="Times New Roman" w:cs="Times New Roman"/>
          <w:iCs/>
          <w:kern w:val="0"/>
          <w:sz w:val="24"/>
          <w:szCs w:val="24"/>
          <w:lang w:val="en-US"/>
          <w14:ligatures w14:val="none"/>
        </w:rPr>
        <w:fldChar w:fldCharType="end"/>
      </w:r>
      <w:r w:rsidR="00997056" w:rsidRPr="00AF74AC">
        <w:rPr>
          <w:rFonts w:ascii="Times New Roman" w:eastAsia="Calibri" w:hAnsi="Times New Roman" w:cs="Times New Roman"/>
          <w:iCs/>
          <w:kern w:val="0"/>
          <w:sz w:val="24"/>
          <w:szCs w:val="24"/>
          <w:lang w:val="en-US"/>
          <w14:ligatures w14:val="none"/>
        </w:rPr>
        <w:t>.</w:t>
      </w:r>
      <w:r w:rsidR="00997790" w:rsidRPr="00AF74AC">
        <w:rPr>
          <w:rFonts w:ascii="Times New Roman" w:eastAsia="Calibri" w:hAnsi="Times New Roman" w:cs="Times New Roman"/>
          <w:iCs/>
          <w:kern w:val="0"/>
          <w:sz w:val="24"/>
          <w:szCs w:val="24"/>
          <w:lang w:val="en-US"/>
          <w14:ligatures w14:val="none"/>
        </w:rPr>
        <w:t xml:space="preserve"> </w:t>
      </w:r>
      <w:r w:rsidR="0034765D" w:rsidRPr="00AF74AC">
        <w:rPr>
          <w:rFonts w:ascii="Times New Roman" w:eastAsia="Calibri" w:hAnsi="Times New Roman" w:cs="Times New Roman"/>
          <w:iCs/>
          <w:kern w:val="0"/>
          <w:sz w:val="24"/>
          <w:szCs w:val="24"/>
          <w:lang w:val="en-US"/>
          <w14:ligatures w14:val="none"/>
        </w:rPr>
        <w:t>Among manganese</w:t>
      </w:r>
      <w:r w:rsidR="00DC1704" w:rsidRPr="00AF74AC">
        <w:rPr>
          <w:rFonts w:ascii="Times New Roman" w:eastAsia="Calibri" w:hAnsi="Times New Roman" w:cs="Times New Roman"/>
          <w:iCs/>
          <w:kern w:val="0"/>
          <w:sz w:val="24"/>
          <w:szCs w:val="24"/>
          <w:lang w:val="en-US"/>
          <w14:ligatures w14:val="none"/>
        </w:rPr>
        <w:t>-</w:t>
      </w:r>
      <w:r w:rsidR="0034765D" w:rsidRPr="00AF74AC">
        <w:rPr>
          <w:rFonts w:ascii="Times New Roman" w:eastAsia="Calibri" w:hAnsi="Times New Roman" w:cs="Times New Roman"/>
          <w:iCs/>
          <w:kern w:val="0"/>
          <w:sz w:val="24"/>
          <w:szCs w:val="24"/>
          <w:lang w:val="en-US"/>
          <w14:ligatures w14:val="none"/>
        </w:rPr>
        <w:t>oxidizing microorganisms, m</w:t>
      </w:r>
      <w:r w:rsidR="00462A05" w:rsidRPr="00AF74AC">
        <w:rPr>
          <w:rFonts w:ascii="Times New Roman" w:eastAsia="Calibri" w:hAnsi="Times New Roman" w:cs="Times New Roman"/>
          <w:iCs/>
          <w:kern w:val="0"/>
          <w:sz w:val="24"/>
          <w:szCs w:val="24"/>
          <w:lang w:val="en-US"/>
          <w14:ligatures w14:val="none"/>
        </w:rPr>
        <w:t>anganese</w:t>
      </w:r>
      <w:r w:rsidR="00DC1704" w:rsidRPr="00AF74AC">
        <w:rPr>
          <w:rFonts w:ascii="Times New Roman" w:eastAsia="Calibri" w:hAnsi="Times New Roman" w:cs="Times New Roman"/>
          <w:iCs/>
          <w:kern w:val="0"/>
          <w:sz w:val="24"/>
          <w:szCs w:val="24"/>
          <w:lang w:val="en-US"/>
          <w14:ligatures w14:val="none"/>
        </w:rPr>
        <w:t>-</w:t>
      </w:r>
      <w:r w:rsidR="00462A05" w:rsidRPr="00AF74AC">
        <w:rPr>
          <w:rFonts w:ascii="Times New Roman" w:eastAsia="Calibri" w:hAnsi="Times New Roman" w:cs="Times New Roman"/>
          <w:iCs/>
          <w:kern w:val="0"/>
          <w:sz w:val="24"/>
          <w:szCs w:val="24"/>
          <w:lang w:val="en-US"/>
          <w14:ligatures w14:val="none"/>
        </w:rPr>
        <w:t>oxidizing bacteria (</w:t>
      </w:r>
      <w:proofErr w:type="spellStart"/>
      <w:r w:rsidR="00462A05" w:rsidRPr="00AF74AC">
        <w:rPr>
          <w:rFonts w:ascii="Times New Roman" w:eastAsia="Calibri" w:hAnsi="Times New Roman" w:cs="Times New Roman"/>
          <w:iCs/>
          <w:kern w:val="0"/>
          <w:sz w:val="24"/>
          <w:szCs w:val="24"/>
          <w:lang w:val="en-US"/>
          <w14:ligatures w14:val="none"/>
        </w:rPr>
        <w:t>M</w:t>
      </w:r>
      <w:r w:rsidR="0034765D" w:rsidRPr="00AF74AC">
        <w:rPr>
          <w:rFonts w:ascii="Times New Roman" w:eastAsia="Calibri" w:hAnsi="Times New Roman" w:cs="Times New Roman"/>
          <w:iCs/>
          <w:kern w:val="0"/>
          <w:sz w:val="24"/>
          <w:szCs w:val="24"/>
          <w:lang w:val="en-US"/>
          <w14:ligatures w14:val="none"/>
        </w:rPr>
        <w:t>n</w:t>
      </w:r>
      <w:r w:rsidR="00462A05" w:rsidRPr="00AF74AC">
        <w:rPr>
          <w:rFonts w:ascii="Times New Roman" w:eastAsia="Calibri" w:hAnsi="Times New Roman" w:cs="Times New Roman"/>
          <w:iCs/>
          <w:kern w:val="0"/>
          <w:sz w:val="24"/>
          <w:szCs w:val="24"/>
          <w:lang w:val="en-US"/>
          <w14:ligatures w14:val="none"/>
        </w:rPr>
        <w:t>OB</w:t>
      </w:r>
      <w:proofErr w:type="spellEnd"/>
      <w:r w:rsidR="00462A05" w:rsidRPr="00AF74AC">
        <w:rPr>
          <w:rFonts w:ascii="Times New Roman" w:eastAsia="Calibri" w:hAnsi="Times New Roman" w:cs="Times New Roman"/>
          <w:iCs/>
          <w:kern w:val="0"/>
          <w:sz w:val="24"/>
          <w:szCs w:val="24"/>
          <w:lang w:val="en-US"/>
          <w14:ligatures w14:val="none"/>
        </w:rPr>
        <w:t xml:space="preserve">) </w:t>
      </w:r>
      <w:r w:rsidR="0034765D" w:rsidRPr="00AF74AC">
        <w:rPr>
          <w:rFonts w:ascii="Times New Roman" w:eastAsia="Calibri" w:hAnsi="Times New Roman" w:cs="Times New Roman"/>
          <w:iCs/>
          <w:kern w:val="0"/>
          <w:sz w:val="24"/>
          <w:szCs w:val="24"/>
          <w:lang w:val="en-US"/>
          <w14:ligatures w14:val="none"/>
        </w:rPr>
        <w:t>are the most diffused</w:t>
      </w:r>
      <w:r w:rsidR="000F6420" w:rsidRPr="00AF74AC">
        <w:rPr>
          <w:rFonts w:ascii="Times New Roman" w:eastAsia="Calibri" w:hAnsi="Times New Roman" w:cs="Times New Roman"/>
          <w:iCs/>
          <w:kern w:val="0"/>
          <w:sz w:val="24"/>
          <w:szCs w:val="24"/>
          <w:lang w:val="en-US"/>
          <w14:ligatures w14:val="none"/>
        </w:rPr>
        <w:t>, consisting of numerous species with a wide phylogenetic distribution</w:t>
      </w:r>
      <w:r w:rsidR="0034765D" w:rsidRPr="00AF74AC">
        <w:rPr>
          <w:rFonts w:ascii="Times New Roman" w:eastAsia="Calibri" w:hAnsi="Times New Roman" w:cs="Times New Roman"/>
          <w:iCs/>
          <w:kern w:val="0"/>
          <w:sz w:val="24"/>
          <w:szCs w:val="24"/>
          <w:lang w:val="en-US"/>
          <w14:ligatures w14:val="none"/>
        </w:rPr>
        <w:t xml:space="preserve"> </w:t>
      </w:r>
      <w:r w:rsidR="0034765D"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{"citationID":"NOX2q7Gx","properties":{"formattedCitation":"(Nealson, 2006; Tebo et al., 2005)","plainCitation":"(Nealson, 2006; Tebo et al., 2005)","noteIndex":0},"citationItems":[{"id":646,"uris":["http://zotero.org/groups/4931394/items/N4DW9Q5U"],"itemData":{"id":646,"type":"chapter","container-title":"The Prokaryotes","event-place":"New York, NY","ISBN":"978-0-387-25495-1","language":"en","note":"DOI: 10.1007/0-387-30745-1_11","page":"222-231","publisher":"Springer New York","publisher-place":"New York, NY","source":"DOI.org (Crossref)","title":"The Manganese-Oxidizing Bacteria","URL":"http://link.springer.com/10.1007/0-387-30745-1_11","editor":[{"family":"Dworkin","given":"Martin"},{"family":"Falkow","given":"Stanley"},{"family":"Rosenberg","given":"Eugene"},{"family":"Schleifer","given":"Karl-Heinz"},{"family":"Stackebrandt","given":"Erko"}],"author":[{"family":"Nealson","given":"Kenneth H."}],"accessed":{"date-parts":[["2022",11,11]]},"issued":{"date-parts":[["2006"]]}}},{"id":1058,"uris":["http://zotero.org/groups/5035977/items/2C5RV554"],"itemData":{"id":1058,"type":"article-journal","abstract":"Mn(II)-oxidizing microbes have an integral role in the biogeochemical cycling of manganese, iron, nitrogen, carbon, sulfur, and several nutrients and trace metals. There is great interest in mechanistically understanding these cycles and defining the importance of Mn(II)-oxidizing bacteria in modern and ancient geochemical environments. Linking Mn(II) oxidation to cellular function, although still enigmatic, continues to drive efforts to characterize manganese biomineralization. Recently, complexed-Mn(III) has been shown to be a transient intermediate in Mn(II) oxidation to Mn(IV), suggesting that the reaction might involve a unique multicopper oxidase system capable of a two-electron oxidation of the substrate. In biogenic and abiotic synthesis experiments, the application of synchrotron-based X-ray scattering and spectroscopic techniques has significantly increased our understanding of the oxidation state and relatively amorphous structure (i.e. δ–MnO2-like) of biogenic oxides, providing a new blueprint for the structural signature of biogenic Mn oxides.","container-title":"Trends in Microbiology","DOI":"10.1016/j.tim.2005.07.009","ISSN":"0966-842X","issue":"9","journalAbbreviation":"Trends in Microbiology","language":"en","page":"421-428","source":"ScienceDirect","title":"Geomicrobiology of manganese(II) oxidation","volume":"13","author":[{"family":"Tebo","given":"Bradley M."},{"family":"Johnson","given":"Hope A."},{"family":"McCarthy","given":"James K."},{"family":"Templeton","given":"Alexis S."}],"issued":{"date-parts":[["2005",9,1]]}}}],"schema":"https://github.com/citation-style-language/schema/raw/master/csl-citation.json"} </w:instrText>
      </w:r>
      <w:r w:rsidR="0034765D"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(Nealson, 2006; Tebo et al., 2005)</w:t>
      </w:r>
      <w:r w:rsidR="0034765D" w:rsidRPr="00AF74AC">
        <w:rPr>
          <w:rFonts w:ascii="Times New Roman" w:eastAsia="Calibri" w:hAnsi="Times New Roman" w:cs="Times New Roman"/>
          <w:iCs/>
          <w:kern w:val="0"/>
          <w:sz w:val="24"/>
          <w:szCs w:val="24"/>
          <w:lang w:val="en-US"/>
          <w14:ligatures w14:val="none"/>
        </w:rPr>
        <w:fldChar w:fldCharType="end"/>
      </w:r>
      <w:r w:rsidR="0087714B">
        <w:rPr>
          <w:rFonts w:ascii="Times New Roman" w:eastAsia="Calibri" w:hAnsi="Times New Roman" w:cs="Times New Roman"/>
          <w:iCs/>
          <w:kern w:val="0"/>
          <w:sz w:val="24"/>
          <w:szCs w:val="24"/>
          <w:lang w:val="en-US"/>
          <w14:ligatures w14:val="none"/>
        </w:rPr>
        <w:t xml:space="preserve">. </w:t>
      </w:r>
      <w:r w:rsidR="00C50043">
        <w:rPr>
          <w:rFonts w:ascii="Times New Roman" w:eastAsia="Calibri" w:hAnsi="Times New Roman" w:cs="Times New Roman"/>
          <w:iCs/>
          <w:kern w:val="0"/>
          <w:sz w:val="24"/>
          <w:szCs w:val="24"/>
          <w:lang w:val="en-US"/>
          <w14:ligatures w14:val="none"/>
        </w:rPr>
        <w:t>Few</w:t>
      </w:r>
      <w:r w:rsidR="0087714B">
        <w:rPr>
          <w:rFonts w:ascii="Times New Roman" w:eastAsia="Calibri" w:hAnsi="Times New Roman" w:cs="Times New Roman"/>
          <w:iCs/>
          <w:kern w:val="0"/>
          <w:sz w:val="24"/>
          <w:szCs w:val="24"/>
          <w:lang w:val="en-US"/>
          <w14:ligatures w14:val="none"/>
        </w:rPr>
        <w:t xml:space="preserve"> </w:t>
      </w:r>
      <w:r w:rsidR="00570556" w:rsidRPr="00AF74AC">
        <w:rPr>
          <w:rFonts w:ascii="Times New Roman" w:eastAsia="Calibri" w:hAnsi="Times New Roman" w:cs="Times New Roman"/>
          <w:iCs/>
          <w:kern w:val="0"/>
          <w:sz w:val="24"/>
          <w:szCs w:val="24"/>
          <w:lang w:val="en-US"/>
          <w14:ligatures w14:val="none"/>
        </w:rPr>
        <w:t xml:space="preserve">type strains </w:t>
      </w:r>
      <w:r w:rsidR="00CE0D60">
        <w:rPr>
          <w:rFonts w:ascii="Times New Roman" w:eastAsia="Calibri" w:hAnsi="Times New Roman" w:cs="Times New Roman"/>
          <w:iCs/>
          <w:kern w:val="0"/>
          <w:sz w:val="24"/>
          <w:szCs w:val="24"/>
          <w:lang w:val="en-US"/>
          <w14:ligatures w14:val="none"/>
        </w:rPr>
        <w:t xml:space="preserve">were </w:t>
      </w:r>
      <w:r w:rsidR="0087714B">
        <w:rPr>
          <w:rFonts w:ascii="Times New Roman" w:eastAsia="Calibri" w:hAnsi="Times New Roman" w:cs="Times New Roman"/>
          <w:iCs/>
          <w:kern w:val="0"/>
          <w:sz w:val="24"/>
          <w:szCs w:val="24"/>
          <w:lang w:val="en-US"/>
          <w14:ligatures w14:val="none"/>
        </w:rPr>
        <w:t xml:space="preserve">characterized </w:t>
      </w:r>
      <w:r w:rsidR="00CD07A8">
        <w:rPr>
          <w:rFonts w:ascii="Times New Roman" w:eastAsia="Calibri" w:hAnsi="Times New Roman" w:cs="Times New Roman"/>
          <w:iCs/>
          <w:kern w:val="0"/>
          <w:sz w:val="24"/>
          <w:szCs w:val="24"/>
          <w:lang w:val="en-US"/>
          <w14:ligatures w14:val="none"/>
        </w:rPr>
        <w:t>from</w:t>
      </w:r>
      <w:r w:rsidR="0034765D" w:rsidRPr="00AF74AC">
        <w:rPr>
          <w:rFonts w:ascii="Times New Roman" w:eastAsia="Calibri" w:hAnsi="Times New Roman" w:cs="Times New Roman"/>
          <w:iCs/>
          <w:kern w:val="0"/>
          <w:sz w:val="24"/>
          <w:szCs w:val="24"/>
          <w:lang w:val="en-US"/>
          <w14:ligatures w14:val="none"/>
        </w:rPr>
        <w:t xml:space="preserve"> 4 phyla</w:t>
      </w:r>
      <w:r w:rsidR="00B5333D">
        <w:rPr>
          <w:rFonts w:ascii="Times New Roman" w:eastAsia="Calibri" w:hAnsi="Times New Roman" w:cs="Times New Roman"/>
          <w:iCs/>
          <w:kern w:val="0"/>
          <w:sz w:val="24"/>
          <w:szCs w:val="24"/>
          <w:lang w:val="en-US"/>
          <w14:ligatures w14:val="none"/>
        </w:rPr>
        <w:t xml:space="preserve">, namely </w:t>
      </w:r>
      <w:del w:id="14" w:author="van Veelen, Pieter" w:date="2023-10-27T13:55:00Z">
        <w:r w:rsidR="0021525C" w:rsidRPr="00AF74AC" w:rsidDel="00A456ED">
          <w:rPr>
            <w:rFonts w:ascii="Times New Roman" w:eastAsia="Calibri" w:hAnsi="Times New Roman" w:cs="Times New Roman"/>
            <w:i/>
            <w:kern w:val="0"/>
            <w:sz w:val="24"/>
            <w:szCs w:val="24"/>
            <w:lang w:val="en-US"/>
            <w14:ligatures w14:val="none"/>
          </w:rPr>
          <w:delText>Actinomycetota</w:delText>
        </w:r>
      </w:del>
      <w:ins w:id="15" w:author="van Veelen, Pieter" w:date="2023-10-27T13:55:00Z">
        <w:r w:rsidR="00A456ED" w:rsidRPr="00AF74AC">
          <w:rPr>
            <w:rFonts w:ascii="Times New Roman" w:eastAsia="Calibri" w:hAnsi="Times New Roman" w:cs="Times New Roman"/>
            <w:i/>
            <w:kern w:val="0"/>
            <w:sz w:val="24"/>
            <w:szCs w:val="24"/>
            <w:lang w:val="en-US"/>
            <w14:ligatures w14:val="none"/>
          </w:rPr>
          <w:t>Actino</w:t>
        </w:r>
        <w:r w:rsidR="00A456ED">
          <w:rPr>
            <w:rFonts w:ascii="Times New Roman" w:eastAsia="Calibri" w:hAnsi="Times New Roman" w:cs="Times New Roman"/>
            <w:i/>
            <w:kern w:val="0"/>
            <w:sz w:val="24"/>
            <w:szCs w:val="24"/>
            <w:lang w:val="en-US"/>
            <w14:ligatures w14:val="none"/>
          </w:rPr>
          <w:t>bacteria</w:t>
        </w:r>
      </w:ins>
      <w:r w:rsidR="0034765D" w:rsidRPr="00AF74AC">
        <w:rPr>
          <w:rFonts w:ascii="Times New Roman" w:eastAsia="Calibri" w:hAnsi="Times New Roman" w:cs="Times New Roman"/>
          <w:i/>
          <w:kern w:val="0"/>
          <w:sz w:val="24"/>
          <w:szCs w:val="24"/>
          <w:lang w:val="en-US"/>
          <w14:ligatures w14:val="none"/>
        </w:rPr>
        <w:t xml:space="preserve">, </w:t>
      </w:r>
      <w:del w:id="16" w:author="van Veelen, Pieter" w:date="2023-10-27T13:55:00Z">
        <w:r w:rsidR="0021525C" w:rsidRPr="00AF74AC" w:rsidDel="00A456ED">
          <w:rPr>
            <w:rFonts w:ascii="Times New Roman" w:eastAsia="Calibri" w:hAnsi="Times New Roman" w:cs="Times New Roman"/>
            <w:i/>
            <w:kern w:val="0"/>
            <w:sz w:val="24"/>
            <w:szCs w:val="24"/>
            <w:lang w:val="en-US"/>
            <w14:ligatures w14:val="none"/>
          </w:rPr>
          <w:delText>Bacteroidota</w:delText>
        </w:r>
      </w:del>
      <w:ins w:id="17" w:author="van Veelen, Pieter" w:date="2023-10-27T13:55:00Z">
        <w:r w:rsidR="00A456ED" w:rsidRPr="00AF74AC">
          <w:rPr>
            <w:rFonts w:ascii="Times New Roman" w:eastAsia="Calibri" w:hAnsi="Times New Roman" w:cs="Times New Roman"/>
            <w:i/>
            <w:kern w:val="0"/>
            <w:sz w:val="24"/>
            <w:szCs w:val="24"/>
            <w:lang w:val="en-US"/>
            <w14:ligatures w14:val="none"/>
          </w:rPr>
          <w:t>Bacteroid</w:t>
        </w:r>
        <w:r w:rsidR="00A456ED">
          <w:rPr>
            <w:rFonts w:ascii="Times New Roman" w:eastAsia="Calibri" w:hAnsi="Times New Roman" w:cs="Times New Roman"/>
            <w:i/>
            <w:kern w:val="0"/>
            <w:sz w:val="24"/>
            <w:szCs w:val="24"/>
            <w:lang w:val="en-US"/>
            <w14:ligatures w14:val="none"/>
          </w:rPr>
          <w:t>etes</w:t>
        </w:r>
      </w:ins>
      <w:r w:rsidR="0034765D" w:rsidRPr="00AF74AC">
        <w:rPr>
          <w:rFonts w:ascii="Times New Roman" w:eastAsia="Calibri" w:hAnsi="Times New Roman" w:cs="Times New Roman"/>
          <w:i/>
          <w:kern w:val="0"/>
          <w:sz w:val="24"/>
          <w:szCs w:val="24"/>
          <w:lang w:val="en-US"/>
          <w14:ligatures w14:val="none"/>
        </w:rPr>
        <w:t xml:space="preserve">, </w:t>
      </w:r>
      <w:del w:id="18" w:author="van Veelen, Pieter" w:date="2023-10-27T13:55:00Z">
        <w:r w:rsidR="0021525C" w:rsidRPr="00AF74AC" w:rsidDel="00A456ED">
          <w:rPr>
            <w:rFonts w:ascii="Times New Roman" w:eastAsia="Calibri" w:hAnsi="Times New Roman" w:cs="Times New Roman"/>
            <w:i/>
            <w:kern w:val="0"/>
            <w:sz w:val="24"/>
            <w:szCs w:val="24"/>
            <w:lang w:val="en-US"/>
            <w14:ligatures w14:val="none"/>
          </w:rPr>
          <w:delText>Bacillota</w:delText>
        </w:r>
      </w:del>
      <w:ins w:id="19" w:author="van Veelen, Pieter" w:date="2023-10-27T13:55:00Z">
        <w:r w:rsidR="00A456ED">
          <w:rPr>
            <w:rFonts w:ascii="Times New Roman" w:eastAsia="Calibri" w:hAnsi="Times New Roman" w:cs="Times New Roman"/>
            <w:i/>
            <w:kern w:val="0"/>
            <w:sz w:val="24"/>
            <w:szCs w:val="24"/>
            <w:lang w:val="en-US"/>
            <w14:ligatures w14:val="none"/>
          </w:rPr>
          <w:t>Firmicutes</w:t>
        </w:r>
      </w:ins>
      <w:r w:rsidR="00DC1704" w:rsidRPr="00AF74AC">
        <w:rPr>
          <w:rFonts w:ascii="Times New Roman" w:eastAsia="Calibri" w:hAnsi="Times New Roman" w:cs="Times New Roman"/>
          <w:i/>
          <w:kern w:val="0"/>
          <w:sz w:val="24"/>
          <w:szCs w:val="24"/>
          <w:lang w:val="en-US"/>
          <w14:ligatures w14:val="none"/>
        </w:rPr>
        <w:t>,</w:t>
      </w:r>
      <w:r w:rsidR="0034765D" w:rsidRPr="00AF74AC">
        <w:rPr>
          <w:rFonts w:ascii="Times New Roman" w:eastAsia="Calibri" w:hAnsi="Times New Roman" w:cs="Times New Roman"/>
          <w:i/>
          <w:kern w:val="0"/>
          <w:sz w:val="24"/>
          <w:szCs w:val="24"/>
          <w:lang w:val="en-US"/>
          <w14:ligatures w14:val="none"/>
        </w:rPr>
        <w:t xml:space="preserve"> </w:t>
      </w:r>
      <w:r w:rsidR="0034765D" w:rsidRPr="00AF74AC">
        <w:rPr>
          <w:rFonts w:ascii="Times New Roman" w:eastAsia="Calibri" w:hAnsi="Times New Roman" w:cs="Times New Roman"/>
          <w:iCs/>
          <w:kern w:val="0"/>
          <w:sz w:val="24"/>
          <w:szCs w:val="24"/>
          <w:lang w:val="en-US"/>
          <w14:ligatures w14:val="none"/>
        </w:rPr>
        <w:t xml:space="preserve">and </w:t>
      </w:r>
      <w:del w:id="20" w:author="van Veelen, Pieter" w:date="2023-10-27T13:55:00Z">
        <w:r w:rsidR="0034765D" w:rsidRPr="00AF74AC" w:rsidDel="00A456ED">
          <w:rPr>
            <w:rFonts w:ascii="Times New Roman" w:eastAsia="Calibri" w:hAnsi="Times New Roman" w:cs="Times New Roman"/>
            <w:i/>
            <w:kern w:val="0"/>
            <w:sz w:val="24"/>
            <w:szCs w:val="24"/>
            <w:lang w:val="en-US"/>
            <w14:ligatures w14:val="none"/>
          </w:rPr>
          <w:delText>P</w:delText>
        </w:r>
        <w:r w:rsidR="0021525C" w:rsidRPr="00AF74AC" w:rsidDel="00A456ED">
          <w:rPr>
            <w:rFonts w:ascii="Times New Roman" w:eastAsia="Calibri" w:hAnsi="Times New Roman" w:cs="Times New Roman"/>
            <w:i/>
            <w:kern w:val="0"/>
            <w:sz w:val="24"/>
            <w:szCs w:val="24"/>
            <w:lang w:val="en-US"/>
            <w14:ligatures w14:val="none"/>
          </w:rPr>
          <w:delText>seudomonadota</w:delText>
        </w:r>
        <w:r w:rsidR="00570556" w:rsidRPr="00AF74AC" w:rsidDel="00A456ED">
          <w:rPr>
            <w:rFonts w:ascii="Times New Roman" w:eastAsia="Calibri" w:hAnsi="Times New Roman" w:cs="Times New Roman"/>
            <w:iCs/>
            <w:kern w:val="0"/>
            <w:sz w:val="24"/>
            <w:szCs w:val="24"/>
            <w:lang w:val="en-US"/>
            <w14:ligatures w14:val="none"/>
          </w:rPr>
          <w:delText xml:space="preserve"> </w:delText>
        </w:r>
      </w:del>
      <w:ins w:id="21" w:author="van Veelen, Pieter" w:date="2023-10-27T13:55:00Z">
        <w:r w:rsidR="00A456ED">
          <w:rPr>
            <w:rFonts w:ascii="Times New Roman" w:eastAsia="Calibri" w:hAnsi="Times New Roman" w:cs="Times New Roman"/>
            <w:i/>
            <w:kern w:val="0"/>
            <w:sz w:val="24"/>
            <w:szCs w:val="24"/>
            <w:lang w:val="en-US"/>
            <w14:ligatures w14:val="none"/>
          </w:rPr>
          <w:t>Proteobacteria</w:t>
        </w:r>
        <w:r w:rsidR="00A456ED" w:rsidRPr="00AF74AC">
          <w:rPr>
            <w:rFonts w:ascii="Times New Roman" w:eastAsia="Calibri" w:hAnsi="Times New Roman" w:cs="Times New Roman"/>
            <w:iCs/>
            <w:kern w:val="0"/>
            <w:sz w:val="24"/>
            <w:szCs w:val="24"/>
            <w:lang w:val="en-US"/>
            <w14:ligatures w14:val="none"/>
          </w:rPr>
          <w:t xml:space="preserve"> </w:t>
        </w:r>
      </w:ins>
      <w:r w:rsidR="00997056"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{"citationID":"r8cOQ5hL","properties":{"formattedCitation":"(Zhou and Fu, 2020)","plainCitation":"(Zhou and Fu, 2020)","noteIndex":0},"citationItems":[{"id":1054,"uris":["http://zotero.org/groups/5035977/items/44JSYIR7"],"itemData":{"id":1054,"type":"article-journal","abstract":"Manganese oxides are the strongest natural oxidants in our environments aside from oxygen. Most natural manganese oxides are produced through the Mn(II) oxidation process driven by microbes. Biogenic manganese oxides (BioMnOx) are usually amorphous and rich in defects and possess large surface areas, resulting in high oxidative reactivity and strong absorption capacity for many emerging pollutants. Up to date, numerous of Mn(II) oxidation microbes (MnOM) have been isolated and characterized. Both directly enzymatic or indirectly abiotic Mn(II) oxidation processes were found in MnOM, but a systemic summarization about the Mn(II) oxidation mechanism is still lack. Moreover, the differentiation among BioMnOx produced by different MnOM needs to compare. As a potential oxidant and catalyst for pollutants removal, the role of BioMnOx in environmental remediation is also rarely mentioned. In this review, we focus on the Mn(II) oxidation process mediated by different MnOM, including their Mn(II) oxidation characterization and putative mechanism, as well as characterization of BioMnOx, and BioMnOx-related environmental remediation processes.","container-title":"Reviews in Environmental Science and Bio/Technology","DOI":"10.1007/s11157-020-09541-1","ISSN":"1572-9826","issue":"3","journalAbbreviation":"Rev Environ Sci Biotechnol","language":"en","page":"489-507","source":"Springer Link","title":"Manganese-oxidizing microbes and biogenic manganese oxides: characterization, Mn(II) oxidation mechanism and environmental relevance","title-short":"Manganese-oxidizing microbes and biogenic manganese oxides","volume":"19","author":[{"family":"Zhou","given":"Hao"},{"family":"Fu","given":"Chuang"}],"issued":{"date-parts":[["2020",9,1]]}}}],"schema":"https://github.com/citation-style-language/schema/raw/master/csl-citation.json"} </w:instrText>
      </w:r>
      <w:r w:rsidR="00997056"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(Zhou and Fu, 2020)</w:t>
      </w:r>
      <w:r w:rsidR="00997056" w:rsidRPr="00AF74AC">
        <w:rPr>
          <w:rFonts w:ascii="Times New Roman" w:eastAsia="Calibri" w:hAnsi="Times New Roman" w:cs="Times New Roman"/>
          <w:iCs/>
          <w:kern w:val="0"/>
          <w:sz w:val="24"/>
          <w:szCs w:val="24"/>
          <w:lang w:val="en-US"/>
          <w14:ligatures w14:val="none"/>
        </w:rPr>
        <w:fldChar w:fldCharType="end"/>
      </w:r>
      <w:r w:rsidR="00997790" w:rsidRPr="00AF74AC">
        <w:rPr>
          <w:rFonts w:ascii="Times New Roman" w:eastAsia="Calibri" w:hAnsi="Times New Roman" w:cs="Times New Roman"/>
          <w:iCs/>
          <w:kern w:val="0"/>
          <w:sz w:val="24"/>
          <w:szCs w:val="24"/>
          <w:lang w:val="en-US"/>
          <w14:ligatures w14:val="none"/>
        </w:rPr>
        <w:t xml:space="preserve">. </w:t>
      </w:r>
      <w:r w:rsidR="00C45E93">
        <w:rPr>
          <w:rFonts w:ascii="Times New Roman" w:eastAsia="Calibri" w:hAnsi="Times New Roman" w:cs="Times New Roman"/>
          <w:iCs/>
          <w:kern w:val="0"/>
          <w:sz w:val="24"/>
          <w:szCs w:val="24"/>
          <w:lang w:val="en-US"/>
          <w14:ligatures w14:val="none"/>
        </w:rPr>
        <w:t>Two main hypotheses have been proposed</w:t>
      </w:r>
      <w:r w:rsidR="00C45E93" w:rsidRPr="00AF74AC">
        <w:rPr>
          <w:rFonts w:ascii="Times New Roman" w:eastAsia="Calibri" w:hAnsi="Times New Roman" w:cs="Times New Roman"/>
          <w:iCs/>
          <w:kern w:val="0"/>
          <w:sz w:val="24"/>
          <w:szCs w:val="24"/>
          <w:lang w:val="en-US"/>
          <w14:ligatures w14:val="none"/>
        </w:rPr>
        <w:t xml:space="preserve"> </w:t>
      </w:r>
      <w:r w:rsidR="00C45E93">
        <w:rPr>
          <w:rFonts w:ascii="Times New Roman" w:eastAsia="Calibri" w:hAnsi="Times New Roman" w:cs="Times New Roman"/>
          <w:iCs/>
          <w:kern w:val="0"/>
          <w:sz w:val="24"/>
          <w:szCs w:val="24"/>
          <w:lang w:val="en-US"/>
          <w14:ligatures w14:val="none"/>
        </w:rPr>
        <w:t>as to</w:t>
      </w:r>
      <w:r w:rsidR="00570556" w:rsidRPr="00AF74AC">
        <w:rPr>
          <w:rFonts w:ascii="Times New Roman" w:eastAsia="Calibri" w:hAnsi="Times New Roman" w:cs="Times New Roman"/>
          <w:iCs/>
          <w:kern w:val="0"/>
          <w:sz w:val="24"/>
          <w:szCs w:val="24"/>
          <w:lang w:val="en-US"/>
          <w14:ligatures w14:val="none"/>
        </w:rPr>
        <w:t xml:space="preserve"> why</w:t>
      </w:r>
      <w:r w:rsidR="00DC1704" w:rsidRPr="00AF74AC">
        <w:rPr>
          <w:rFonts w:ascii="Times New Roman" w:eastAsia="Calibri" w:hAnsi="Times New Roman" w:cs="Times New Roman"/>
          <w:iCs/>
          <w:kern w:val="0"/>
          <w:sz w:val="24"/>
          <w:szCs w:val="24"/>
          <w:lang w:val="en-US"/>
          <w14:ligatures w14:val="none"/>
        </w:rPr>
        <w:t xml:space="preserve"> </w:t>
      </w:r>
      <w:r w:rsidR="00FF26CE">
        <w:rPr>
          <w:rFonts w:ascii="Times New Roman" w:eastAsia="Calibri" w:hAnsi="Times New Roman" w:cs="Times New Roman"/>
          <w:iCs/>
          <w:kern w:val="0"/>
          <w:sz w:val="24"/>
          <w:szCs w:val="24"/>
          <w:lang w:val="en-US"/>
          <w14:ligatures w14:val="none"/>
        </w:rPr>
        <w:t>bacteria</w:t>
      </w:r>
      <w:r w:rsidR="00762D8F" w:rsidRPr="00AF74AC">
        <w:rPr>
          <w:rFonts w:ascii="Times New Roman" w:eastAsia="Calibri" w:hAnsi="Times New Roman" w:cs="Times New Roman"/>
          <w:iCs/>
          <w:kern w:val="0"/>
          <w:sz w:val="24"/>
          <w:szCs w:val="24"/>
          <w:lang w:val="en-US"/>
          <w14:ligatures w14:val="none"/>
        </w:rPr>
        <w:t xml:space="preserve"> oxidize Mn</w:t>
      </w:r>
      <w:r w:rsidR="00762D8F" w:rsidRPr="00AF74AC">
        <w:rPr>
          <w:rFonts w:ascii="Times New Roman" w:eastAsia="Calibri" w:hAnsi="Times New Roman" w:cs="Times New Roman"/>
          <w:iCs/>
          <w:kern w:val="0"/>
          <w:sz w:val="24"/>
          <w:szCs w:val="24"/>
          <w:vertAlign w:val="superscript"/>
          <w:lang w:val="en-US"/>
          <w14:ligatures w14:val="none"/>
        </w:rPr>
        <w:t>2+</w:t>
      </w:r>
      <w:r w:rsidR="00C45E93">
        <w:rPr>
          <w:rFonts w:ascii="Times New Roman" w:eastAsia="Calibri" w:hAnsi="Times New Roman" w:cs="Times New Roman"/>
          <w:iCs/>
          <w:kern w:val="0"/>
          <w:sz w:val="24"/>
          <w:szCs w:val="24"/>
          <w:lang w:val="en-US"/>
          <w14:ligatures w14:val="none"/>
        </w:rPr>
        <w:t>:</w:t>
      </w:r>
      <w:r w:rsidR="00223ECE" w:rsidRPr="00AF74AC">
        <w:rPr>
          <w:rFonts w:ascii="Times New Roman" w:eastAsia="Calibri" w:hAnsi="Times New Roman" w:cs="Times New Roman"/>
          <w:iCs/>
          <w:kern w:val="0"/>
          <w:sz w:val="24"/>
          <w:szCs w:val="24"/>
          <w:lang w:val="en-US"/>
          <w14:ligatures w14:val="none"/>
        </w:rPr>
        <w:t xml:space="preserve"> </w:t>
      </w:r>
      <w:r w:rsidR="00C45E93">
        <w:rPr>
          <w:rFonts w:ascii="Times New Roman" w:eastAsia="Calibri" w:hAnsi="Times New Roman" w:cs="Times New Roman"/>
          <w:iCs/>
          <w:kern w:val="0"/>
          <w:sz w:val="24"/>
          <w:szCs w:val="24"/>
          <w:lang w:val="en-US"/>
          <w14:ligatures w14:val="none"/>
        </w:rPr>
        <w:t>first, t</w:t>
      </w:r>
      <w:r w:rsidR="00223ECE" w:rsidRPr="00AF74AC">
        <w:rPr>
          <w:rFonts w:ascii="Times New Roman" w:eastAsia="Calibri" w:hAnsi="Times New Roman" w:cs="Times New Roman"/>
          <w:iCs/>
          <w:kern w:val="0"/>
          <w:sz w:val="24"/>
          <w:szCs w:val="24"/>
          <w:lang w:val="en-US"/>
          <w14:ligatures w14:val="none"/>
        </w:rPr>
        <w:t xml:space="preserve">he properties of </w:t>
      </w:r>
      <w:proofErr w:type="spellStart"/>
      <w:r w:rsidR="00223ECE" w:rsidRPr="00AF74AC">
        <w:rPr>
          <w:rFonts w:ascii="Times New Roman" w:eastAsia="Calibri" w:hAnsi="Times New Roman" w:cs="Times New Roman"/>
          <w:iCs/>
          <w:kern w:val="0"/>
          <w:sz w:val="24"/>
          <w:szCs w:val="24"/>
          <w:lang w:val="en-US"/>
          <w14:ligatures w14:val="none"/>
        </w:rPr>
        <w:t>Mn</w:t>
      </w:r>
      <w:r w:rsidR="00504BC4" w:rsidRPr="00AF74AC">
        <w:rPr>
          <w:rFonts w:ascii="Times New Roman" w:eastAsia="Calibri" w:hAnsi="Times New Roman" w:cs="Times New Roman"/>
          <w:iCs/>
          <w:kern w:val="0"/>
          <w:sz w:val="24"/>
          <w:szCs w:val="24"/>
          <w:lang w:val="en-US"/>
          <w14:ligatures w14:val="none"/>
        </w:rPr>
        <w:t>Ox</w:t>
      </w:r>
      <w:proofErr w:type="spellEnd"/>
      <w:r w:rsidR="00223ECE" w:rsidRPr="00AF74AC">
        <w:rPr>
          <w:rFonts w:ascii="Times New Roman" w:eastAsia="Calibri" w:hAnsi="Times New Roman" w:cs="Times New Roman"/>
          <w:iCs/>
          <w:kern w:val="0"/>
          <w:sz w:val="24"/>
          <w:szCs w:val="24"/>
          <w:lang w:val="en-US"/>
          <w14:ligatures w14:val="none"/>
        </w:rPr>
        <w:t xml:space="preserve"> (adsorption, cation exchange, and redox functionality) </w:t>
      </w:r>
      <w:r w:rsidR="005E2353">
        <w:rPr>
          <w:rFonts w:ascii="Times New Roman" w:eastAsia="Calibri" w:hAnsi="Times New Roman" w:cs="Times New Roman"/>
          <w:iCs/>
          <w:kern w:val="0"/>
          <w:sz w:val="24"/>
          <w:szCs w:val="24"/>
          <w:lang w:val="en-US"/>
          <w14:ligatures w14:val="none"/>
        </w:rPr>
        <w:t>may</w:t>
      </w:r>
      <w:r w:rsidR="00223ECE" w:rsidRPr="00AF74AC">
        <w:rPr>
          <w:rFonts w:ascii="Times New Roman" w:eastAsia="Calibri" w:hAnsi="Times New Roman" w:cs="Times New Roman"/>
          <w:iCs/>
          <w:kern w:val="0"/>
          <w:sz w:val="24"/>
          <w:szCs w:val="24"/>
          <w:lang w:val="en-US"/>
          <w14:ligatures w14:val="none"/>
        </w:rPr>
        <w:t xml:space="preserve"> provide bacteria protection from </w:t>
      </w:r>
      <w:r w:rsidR="00C50043">
        <w:rPr>
          <w:rFonts w:ascii="Times New Roman" w:eastAsia="Calibri" w:hAnsi="Times New Roman" w:cs="Times New Roman"/>
          <w:iCs/>
          <w:kern w:val="0"/>
          <w:sz w:val="24"/>
          <w:szCs w:val="24"/>
          <w:lang w:val="en-US"/>
          <w14:ligatures w14:val="none"/>
        </w:rPr>
        <w:t>oxidative stress</w:t>
      </w:r>
      <w:r w:rsidR="00223ECE" w:rsidRPr="00AF74AC">
        <w:rPr>
          <w:rFonts w:ascii="Times New Roman" w:eastAsia="Calibri" w:hAnsi="Times New Roman" w:cs="Times New Roman"/>
          <w:iCs/>
          <w:kern w:val="0"/>
          <w:sz w:val="24"/>
          <w:szCs w:val="24"/>
          <w:lang w:val="en-US"/>
          <w14:ligatures w14:val="none"/>
        </w:rPr>
        <w:t xml:space="preserve">, heavy metal toxicity, and UV radiation, </w:t>
      </w:r>
      <w:r w:rsidR="00C45E93">
        <w:rPr>
          <w:rFonts w:ascii="Times New Roman" w:eastAsia="Calibri" w:hAnsi="Times New Roman" w:cs="Times New Roman"/>
          <w:iCs/>
          <w:kern w:val="0"/>
          <w:sz w:val="24"/>
          <w:szCs w:val="24"/>
          <w:lang w:val="en-US"/>
          <w14:ligatures w14:val="none"/>
        </w:rPr>
        <w:t>and</w:t>
      </w:r>
      <w:r w:rsidR="00223ECE" w:rsidRPr="00AF74AC">
        <w:rPr>
          <w:rFonts w:ascii="Times New Roman" w:eastAsia="Calibri" w:hAnsi="Times New Roman" w:cs="Times New Roman"/>
          <w:iCs/>
          <w:kern w:val="0"/>
          <w:sz w:val="24"/>
          <w:szCs w:val="24"/>
          <w:lang w:val="en-US"/>
          <w14:ligatures w14:val="none"/>
        </w:rPr>
        <w:t xml:space="preserve"> </w:t>
      </w:r>
      <w:r w:rsidR="00C45E93">
        <w:rPr>
          <w:rFonts w:ascii="Times New Roman" w:eastAsia="Calibri" w:hAnsi="Times New Roman" w:cs="Times New Roman"/>
          <w:iCs/>
          <w:kern w:val="0"/>
          <w:sz w:val="24"/>
          <w:szCs w:val="24"/>
          <w:lang w:val="en-US"/>
          <w14:ligatures w14:val="none"/>
        </w:rPr>
        <w:t>aid in</w:t>
      </w:r>
      <w:r w:rsidR="00223ECE" w:rsidRPr="00AF74AC">
        <w:rPr>
          <w:rFonts w:ascii="Times New Roman" w:eastAsia="Calibri" w:hAnsi="Times New Roman" w:cs="Times New Roman"/>
          <w:iCs/>
          <w:kern w:val="0"/>
          <w:sz w:val="24"/>
          <w:szCs w:val="24"/>
          <w:lang w:val="en-US"/>
          <w14:ligatures w14:val="none"/>
        </w:rPr>
        <w:t xml:space="preserve"> the biodegradation of recalcitrant organic</w:t>
      </w:r>
      <w:r w:rsidR="00C50043">
        <w:rPr>
          <w:rFonts w:ascii="Times New Roman" w:eastAsia="Calibri" w:hAnsi="Times New Roman" w:cs="Times New Roman"/>
          <w:iCs/>
          <w:kern w:val="0"/>
          <w:sz w:val="24"/>
          <w:szCs w:val="24"/>
          <w:lang w:val="en-US"/>
          <w14:ligatures w14:val="none"/>
        </w:rPr>
        <w:t>s</w:t>
      </w:r>
      <w:r w:rsidR="00223ECE" w:rsidRPr="00AF74AC">
        <w:rPr>
          <w:rFonts w:ascii="Times New Roman" w:eastAsia="Calibri" w:hAnsi="Times New Roman" w:cs="Times New Roman"/>
          <w:iCs/>
          <w:kern w:val="0"/>
          <w:sz w:val="24"/>
          <w:szCs w:val="24"/>
          <w:lang w:val="en-US"/>
          <w14:ligatures w14:val="none"/>
        </w:rPr>
        <w:t xml:space="preserve"> </w:t>
      </w:r>
      <w:r w:rsidR="00762D8F"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{"citationID":"8tNvItLp","properties":{"formattedCitation":"(Tebo et al., 2005; Zhou and Fu, 2020)","plainCitation":"(Tebo et al., 2005; Zhou and Fu, 2020)","noteIndex":0},"citationItems":[{"id":1058,"uris":["http://zotero.org/groups/5035977/items/2C5RV554"],"itemData":{"id":1058,"type":"article-journal","abstract":"Mn(II)-oxidizing microbes have an integral role in the biogeochemical cycling of manganese, iron, nitrogen, carbon, sulfur, and several nutrients and trace metals. There is great interest in mechanistically understanding these cycles and defining the importance of Mn(II)-oxidizing bacteria in modern and ancient geochemical environments. Linking Mn(II) oxidation to cellular function, although still enigmatic, continues to drive efforts to characterize manganese biomineralization. Recently, complexed-Mn(III) has been shown to be a transient intermediate in Mn(II) oxidation to Mn(IV), suggesting that the reaction might involve a unique multicopper oxidase system capable of a two-electron oxidation of the substrate. In biogenic and abiotic synthesis experiments, the application of synchrotron-based X-ray scattering and spectroscopic techniques has significantly increased our understanding of the oxidation state and relatively amorphous structure (i.e. δ–MnO2-like) of biogenic oxides, providing a new blueprint for the structural signature of biogenic Mn oxides.","container-title":"Trends in Microbiology","DOI":"10.1016/j.tim.2005.07.009","ISSN":"0966-842X","issue":"9","journalAbbreviation":"Trends in Microbiology","language":"en","page":"421-428","source":"ScienceDirect","title":"Geomicrobiology of manganese(II) oxidation","volume":"13","author":[{"family":"Tebo","given":"Bradley M."},{"family":"Johnson","given":"Hope A."},{"family":"McCarthy","given":"James K."},{"family":"Templeton","given":"Alexis S."}],"issued":{"date-parts":[["2005",9,1]]}}},{"id":1054,"uris":["http://zotero.org/groups/5035977/items/44JSYIR7"],"itemData":{"id":1054,"type":"article-journal","abstract":"Manganese oxides are the strongest natural oxidants in our environments aside from oxygen. Most natural manganese oxides are produced through the Mn(II) oxidation process driven by microbes. Biogenic manganese oxides (BioMnOx) are usually amorphous and rich in defects and possess large surface areas, resulting in high oxidative reactivity and strong absorption capacity for many emerging pollutants. Up to date, numerous of Mn(II) oxidation microbes (MnOM) have been isolated and characterized. Both directly enzymatic or indirectly abiotic Mn(II) oxidation processes were found in MnOM, but a systemic summarization about the Mn(II) oxidation mechanism is still lack. Moreover, the differentiation among BioMnOx produced by different MnOM needs to compare. As a potential oxidant and catalyst for pollutants removal, the role of BioMnOx in environmental remediation is also rarely mentioned. In this review, we focus on the Mn(II) oxidation process mediated by different MnOM, including their Mn(II) oxidation characterization and putative mechanism, as well as characterization of BioMnOx, and BioMnOx-related environmental remediation processes.","container-title":"Reviews in Environmental Science and Bio/Technology","DOI":"10.1007/s11157-020-09541-1","ISSN":"1572-9826","issue":"3","journalAbbreviation":"Rev Environ Sci Biotechnol","language":"en","page":"489-507","source":"Springer Link","title":"Manganese-oxidizing microbes and biogenic manganese oxides: characterization, Mn(II) oxidation mechanism and environmental relevance","title-short":"Manganese-oxidizing microbes and biogenic manganese oxides","volume":"19","author":[{"family":"Zhou","given":"Hao"},{"family":"Fu","given":"Chuang"}],"issued":{"date-parts":[["2020",9,1]]}}}],"schema":"https://github.com/citation-style-language/schema/raw/master/csl-citation.json"} </w:instrText>
      </w:r>
      <w:r w:rsidR="00762D8F"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(Tebo et al., 2005; Zhou and Fu, 2020)</w:t>
      </w:r>
      <w:r w:rsidR="00762D8F" w:rsidRPr="00AF74AC">
        <w:rPr>
          <w:rFonts w:ascii="Times New Roman" w:eastAsia="Calibri" w:hAnsi="Times New Roman" w:cs="Times New Roman"/>
          <w:iCs/>
          <w:kern w:val="0"/>
          <w:sz w:val="24"/>
          <w:szCs w:val="24"/>
          <w:lang w:val="en-US"/>
          <w14:ligatures w14:val="none"/>
        </w:rPr>
        <w:fldChar w:fldCharType="end"/>
      </w:r>
      <w:r w:rsidR="00762D8F" w:rsidRPr="00AF74AC">
        <w:rPr>
          <w:rFonts w:ascii="Times New Roman" w:eastAsia="Calibri" w:hAnsi="Times New Roman" w:cs="Times New Roman"/>
          <w:iCs/>
          <w:kern w:val="0"/>
          <w:sz w:val="24"/>
          <w:szCs w:val="24"/>
          <w:lang w:val="en-US"/>
          <w14:ligatures w14:val="none"/>
        </w:rPr>
        <w:t xml:space="preserve">. </w:t>
      </w:r>
      <w:bookmarkStart w:id="22" w:name="_Hlk134637454"/>
      <w:r w:rsidR="00DC76F7" w:rsidRPr="00AF74AC">
        <w:rPr>
          <w:rFonts w:ascii="Times New Roman" w:eastAsia="Calibri" w:hAnsi="Times New Roman" w:cs="Times New Roman"/>
          <w:iCs/>
          <w:kern w:val="0"/>
          <w:sz w:val="24"/>
          <w:szCs w:val="24"/>
          <w:lang w:val="en-US"/>
          <w14:ligatures w14:val="none"/>
        </w:rPr>
        <w:t>S</w:t>
      </w:r>
      <w:r w:rsidR="005E2353">
        <w:rPr>
          <w:rFonts w:ascii="Times New Roman" w:eastAsia="Calibri" w:hAnsi="Times New Roman" w:cs="Times New Roman"/>
          <w:iCs/>
          <w:kern w:val="0"/>
          <w:sz w:val="24"/>
          <w:szCs w:val="24"/>
          <w:lang w:val="en-US"/>
          <w14:ligatures w14:val="none"/>
        </w:rPr>
        <w:t xml:space="preserve">econd, </w:t>
      </w:r>
      <w:r w:rsidR="00AA3622" w:rsidRPr="00AF74AC">
        <w:rPr>
          <w:rFonts w:ascii="Times New Roman" w:eastAsia="Calibri" w:hAnsi="Times New Roman" w:cs="Times New Roman"/>
          <w:iCs/>
          <w:kern w:val="0"/>
          <w:sz w:val="24"/>
          <w:szCs w:val="24"/>
          <w:lang w:val="en-US"/>
          <w14:ligatures w14:val="none"/>
        </w:rPr>
        <w:t xml:space="preserve">Mn oxidation can be coupled with </w:t>
      </w:r>
      <w:r w:rsidR="000847B9" w:rsidRPr="00AF74AC">
        <w:rPr>
          <w:rFonts w:ascii="Times New Roman" w:eastAsia="Calibri" w:hAnsi="Times New Roman" w:cs="Times New Roman"/>
          <w:iCs/>
          <w:kern w:val="0"/>
          <w:sz w:val="24"/>
          <w:szCs w:val="24"/>
          <w:lang w:val="en-US"/>
          <w14:ligatures w14:val="none"/>
        </w:rPr>
        <w:t>adenosine triphosphate (</w:t>
      </w:r>
      <w:r w:rsidR="00AA3622" w:rsidRPr="00AF74AC">
        <w:rPr>
          <w:rFonts w:ascii="Times New Roman" w:eastAsia="Calibri" w:hAnsi="Times New Roman" w:cs="Times New Roman"/>
          <w:iCs/>
          <w:kern w:val="0"/>
          <w:sz w:val="24"/>
          <w:szCs w:val="24"/>
          <w:lang w:val="en-US"/>
          <w14:ligatures w14:val="none"/>
        </w:rPr>
        <w:t>ATP</w:t>
      </w:r>
      <w:r w:rsidR="000847B9" w:rsidRPr="00AF74AC">
        <w:rPr>
          <w:rFonts w:ascii="Times New Roman" w:eastAsia="Calibri" w:hAnsi="Times New Roman" w:cs="Times New Roman"/>
          <w:iCs/>
          <w:kern w:val="0"/>
          <w:sz w:val="24"/>
          <w:szCs w:val="24"/>
          <w:lang w:val="en-US"/>
          <w14:ligatures w14:val="none"/>
        </w:rPr>
        <w:t>)</w:t>
      </w:r>
      <w:r w:rsidR="00AA3622" w:rsidRPr="00AF74AC">
        <w:rPr>
          <w:rFonts w:ascii="Times New Roman" w:eastAsia="Calibri" w:hAnsi="Times New Roman" w:cs="Times New Roman"/>
          <w:iCs/>
          <w:kern w:val="0"/>
          <w:sz w:val="24"/>
          <w:szCs w:val="24"/>
          <w:lang w:val="en-US"/>
          <w14:ligatures w14:val="none"/>
        </w:rPr>
        <w:t xml:space="preserve"> </w:t>
      </w:r>
      <w:r w:rsidR="00AA3622" w:rsidRPr="00AF74AC">
        <w:rPr>
          <w:rFonts w:ascii="Times New Roman" w:eastAsia="Calibri" w:hAnsi="Times New Roman" w:cs="Times New Roman"/>
          <w:iCs/>
          <w:kern w:val="0"/>
          <w:sz w:val="24"/>
          <w:szCs w:val="24"/>
          <w:lang w:val="en-US"/>
          <w14:ligatures w14:val="none"/>
        </w:rPr>
        <w:lastRenderedPageBreak/>
        <w:t>synthesis</w:t>
      </w:r>
      <w:r w:rsidR="00DB4291" w:rsidRPr="00AF74AC">
        <w:rPr>
          <w:rFonts w:ascii="Times New Roman" w:eastAsia="Calibri" w:hAnsi="Times New Roman" w:cs="Times New Roman"/>
          <w:iCs/>
          <w:kern w:val="0"/>
          <w:sz w:val="24"/>
          <w:szCs w:val="24"/>
          <w:lang w:val="en-US"/>
          <w14:ligatures w14:val="none"/>
        </w:rPr>
        <w:t>,</w:t>
      </w:r>
      <w:r w:rsidR="00AA3622" w:rsidRPr="00AF74AC">
        <w:rPr>
          <w:rFonts w:ascii="Times New Roman" w:eastAsia="Calibri" w:hAnsi="Times New Roman" w:cs="Times New Roman"/>
          <w:iCs/>
          <w:kern w:val="0"/>
          <w:sz w:val="24"/>
          <w:szCs w:val="24"/>
          <w:lang w:val="en-US"/>
          <w14:ligatures w14:val="none"/>
        </w:rPr>
        <w:t xml:space="preserve"> promoting autotrophic bacterial growth via </w:t>
      </w:r>
      <w:proofErr w:type="spellStart"/>
      <w:r w:rsidR="00AA3622" w:rsidRPr="00AF74AC">
        <w:rPr>
          <w:rFonts w:ascii="Times New Roman" w:eastAsia="Calibri" w:hAnsi="Times New Roman" w:cs="Times New Roman"/>
          <w:iCs/>
          <w:kern w:val="0"/>
          <w:sz w:val="24"/>
          <w:szCs w:val="24"/>
          <w:lang w:val="en-US"/>
          <w14:ligatures w14:val="none"/>
        </w:rPr>
        <w:t>chemolithotrophy</w:t>
      </w:r>
      <w:proofErr w:type="spellEnd"/>
      <w:r w:rsidR="00AA3622" w:rsidRPr="00AF74AC">
        <w:rPr>
          <w:rFonts w:ascii="Times New Roman" w:eastAsia="Calibri" w:hAnsi="Times New Roman" w:cs="Times New Roman"/>
          <w:iCs/>
          <w:kern w:val="0"/>
          <w:sz w:val="24"/>
          <w:szCs w:val="24"/>
          <w:lang w:val="en-US"/>
          <w14:ligatures w14:val="none"/>
        </w:rPr>
        <w:t xml:space="preserve"> in oligotrophic environments, with Mn</w:t>
      </w:r>
      <w:r w:rsidR="00AA3622" w:rsidRPr="00AF74AC">
        <w:rPr>
          <w:rFonts w:ascii="Times New Roman" w:eastAsia="Calibri" w:hAnsi="Times New Roman" w:cs="Times New Roman"/>
          <w:iCs/>
          <w:kern w:val="0"/>
          <w:sz w:val="24"/>
          <w:szCs w:val="24"/>
          <w:vertAlign w:val="superscript"/>
          <w:lang w:val="en-US"/>
          <w14:ligatures w14:val="none"/>
        </w:rPr>
        <w:t>2+</w:t>
      </w:r>
      <w:r w:rsidR="00AA3622" w:rsidRPr="00AF74AC">
        <w:rPr>
          <w:rFonts w:ascii="Times New Roman" w:eastAsia="Calibri" w:hAnsi="Times New Roman" w:cs="Times New Roman"/>
          <w:iCs/>
          <w:kern w:val="0"/>
          <w:sz w:val="24"/>
          <w:szCs w:val="24"/>
          <w:lang w:val="en-US"/>
          <w14:ligatures w14:val="none"/>
        </w:rPr>
        <w:t xml:space="preserve"> being the sole energy </w:t>
      </w:r>
      <w:r w:rsidR="00C45E93" w:rsidRPr="00AF74AC">
        <w:rPr>
          <w:rFonts w:ascii="Times New Roman" w:eastAsia="Calibri" w:hAnsi="Times New Roman" w:cs="Times New Roman"/>
          <w:iCs/>
          <w:kern w:val="0"/>
          <w:sz w:val="24"/>
          <w:szCs w:val="24"/>
          <w:lang w:val="en-US"/>
          <w14:ligatures w14:val="none"/>
        </w:rPr>
        <w:t xml:space="preserve">source </w:t>
      </w:r>
      <w:r w:rsidR="00AA3622" w:rsidRPr="00AF74AC">
        <w:rPr>
          <w:rFonts w:ascii="Times New Roman" w:eastAsia="Calibri" w:hAnsi="Times New Roman" w:cs="Times New Roman"/>
          <w:iCs/>
          <w:kern w:val="0"/>
          <w:sz w:val="24"/>
          <w:szCs w:val="24"/>
          <w:lang w:val="en-US"/>
          <w14:ligatures w14:val="none"/>
        </w:rPr>
        <w:fldChar w:fldCharType="begin"/>
      </w:r>
      <w:r w:rsidR="00EE4787">
        <w:rPr>
          <w:rFonts w:ascii="Times New Roman" w:eastAsia="Calibri" w:hAnsi="Times New Roman" w:cs="Times New Roman"/>
          <w:iCs/>
          <w:kern w:val="0"/>
          <w:sz w:val="24"/>
          <w:szCs w:val="24"/>
          <w:lang w:val="en-US"/>
          <w14:ligatures w14:val="none"/>
        </w:rPr>
        <w:instrText xml:space="preserve"> ADDIN ZOTERO_ITEM CSL_CITATION {"citationID":"g5P68Ryf","properties":{"formattedCitation":"(Sujith and Bharathi, 2011; Yu and Leadbetter, 2020)","plainCitation":"(Sujith and Bharathi, 2011; Yu and Leadbetter, 2020)","dontUpdate":true,"noteIndex":0},"citationItems":[{"id":1046,"uris":["http://zotero.org/groups/5035977/items/UQ36BI9C"],"itemData":{"id":1046,"type":"chapter","abstract":"Manganese is an essential trace metal that is not as readily oxidizable like iron. Several bacterial groups posses the ability to oxidize Mn effectively competing with chemical oxidation. The oxides of Mn are the strongest of the oxidants, next to oxygen in the aquatic environment and therefore control the fate of several elements. Mn oxidizing bacteria have a suit of enzymes that not only help to scavenge Mn but also other associated elements, thus playing a crucial role in biogeochemical cycles. This article reviews the importance of manganese and its interaction with microorganisms in the oxidative Mn cycle in aquatic realms.","collection-title":"Progress in Molecular and Subcellular Biology","container-title":"Molecular Biomineralization: Aquatic Organisms Forming Extraordinary Materials","event-place":"Berlin, Heidelberg","ISBN":"978-3-642-21230-7","language":"en","note":"DOI: 10.1007/978-3-642-21230-7_3","page":"49-76","publisher":"Springer","publisher-place":"Berlin, Heidelberg","source":"Springer Link","title":"Manganese Oxidation by Bacteria: Biogeochemical Aspects","title-short":"Manganese Oxidation by Bacteria","URL":"https://doi.org/10.1007/978-3-642-21230-7_3","author":[{"family":"Sujith","given":"P. P."},{"family":"Bharathi","given":"P. A. Loka"}],"editor":[{"family":"Müller","given":"Werner E. G."}],"accessed":{"date-parts":[["2023",4,21]]},"issued":{"date-parts":[["2011"]]}}},{"id":1077,"uris":["http://zotero.org/groups/5035977/items/29QCL3MG"],"itemData":{"id":1077,"type":"article-journal","abstract":"Manganese is one of the most abundant elements on Earth. The oxidation of manganese has long been theorized1-yet has not been demonstrated2-4-to fuel the growth of chemolithoautotrophic microorganisms. Here we refine an enrichment culture that exhibits exponential growth dependent on Mn(II) oxidation to a co-culture of two microbial species. Oxidation required viable bacteria at permissive temperatures, which resulted in the generation of small nodules of manganese oxide with which the cells associated. The majority member of the culture-which we designate 'Candidatus Manganitrophus noduliformans'-is affiliated to the phylum Nitrospirae (also known as Nitrospirota), but is distantly related to known species of Nitrospira and Leptospirillum. We isolated the minority member, a betaproteobacterium that does not oxidize Mn(II) alone, and designate it Ramlibacter lithotrophicus. Stable-isotope probing revealed 13CO2 fixation into cellular biomass that was dependent upon Mn(II) oxidation. Transcriptomic analysis revealed candidate pathways for coupling extracellular manganese oxidation to aerobic energy conservation and autotrophic CO2 fixation. These findings expand the known diversity of inorganic metabolisms that support life, and complete a biogeochemical energy cycle for manganese5,6 that may interface with other major global elemental cycles.","container-title":"Nature","DOI":"10.1038/s41586-020-2468-5","ISSN":"1476-4687","issue":"7816","journalAbbreviation":"Nature","language":"eng","note":"PMID: 32669693\nPMCID: PMC7802741","page":"453-458","source":"PubMed","title":"Bacterial chemolithoautotrophy via manganese oxidation","volume":"583","author":[{"family":"Yu","given":"Hang"},{"family":"Leadbetter","given":"Jared R."}],"issued":{"date-parts":[["2020",7]]}}}],"schema":"https://github.com/citation-style-language/schema/raw/master/csl-citation.json"} </w:instrText>
      </w:r>
      <w:r w:rsidR="00AA3622" w:rsidRPr="00AF74AC">
        <w:rPr>
          <w:rFonts w:ascii="Times New Roman" w:eastAsia="Calibri" w:hAnsi="Times New Roman" w:cs="Times New Roman"/>
          <w:iCs/>
          <w:kern w:val="0"/>
          <w:sz w:val="24"/>
          <w:szCs w:val="24"/>
          <w:lang w:val="en-US"/>
          <w14:ligatures w14:val="none"/>
        </w:rPr>
        <w:fldChar w:fldCharType="separate"/>
      </w:r>
      <w:r w:rsidR="00B20B3F" w:rsidRPr="00AF74AC">
        <w:rPr>
          <w:rFonts w:ascii="Times New Roman" w:hAnsi="Times New Roman" w:cs="Times New Roman"/>
          <w:sz w:val="24"/>
          <w:szCs w:val="24"/>
          <w:lang w:val="en-US"/>
        </w:rPr>
        <w:t>(</w:t>
      </w:r>
      <w:r w:rsidR="00D7474E">
        <w:rPr>
          <w:rFonts w:ascii="Times New Roman" w:hAnsi="Times New Roman" w:cs="Times New Roman"/>
          <w:sz w:val="24"/>
          <w:szCs w:val="24"/>
          <w:lang w:val="en-US"/>
        </w:rPr>
        <w:t xml:space="preserve">e.g., </w:t>
      </w:r>
      <w:r w:rsidR="00B20B3F" w:rsidRPr="00AF74AC">
        <w:rPr>
          <w:rFonts w:ascii="Times New Roman" w:hAnsi="Times New Roman" w:cs="Times New Roman"/>
          <w:sz w:val="24"/>
          <w:szCs w:val="24"/>
          <w:lang w:val="en-US"/>
        </w:rPr>
        <w:t>Sujith and Bharathi, 2011; Yu and Leadbetter, 2020)</w:t>
      </w:r>
      <w:r w:rsidR="00AA3622" w:rsidRPr="00AF74AC">
        <w:rPr>
          <w:rFonts w:ascii="Times New Roman" w:eastAsia="Calibri" w:hAnsi="Times New Roman" w:cs="Times New Roman"/>
          <w:iCs/>
          <w:kern w:val="0"/>
          <w:sz w:val="24"/>
          <w:szCs w:val="24"/>
          <w:lang w:val="en-US"/>
          <w14:ligatures w14:val="none"/>
        </w:rPr>
        <w:fldChar w:fldCharType="end"/>
      </w:r>
      <w:r w:rsidR="00AA3622" w:rsidRPr="00AF74AC">
        <w:rPr>
          <w:rFonts w:ascii="Times New Roman" w:eastAsia="Calibri" w:hAnsi="Times New Roman" w:cs="Times New Roman"/>
          <w:iCs/>
          <w:kern w:val="0"/>
          <w:sz w:val="24"/>
          <w:szCs w:val="24"/>
          <w:lang w:val="en-US"/>
          <w14:ligatures w14:val="none"/>
        </w:rPr>
        <w:t xml:space="preserve">. </w:t>
      </w:r>
      <w:bookmarkStart w:id="23" w:name="_Hlk136423883"/>
      <w:bookmarkEnd w:id="22"/>
      <w:r w:rsidR="000E40CB" w:rsidRPr="00AF74AC">
        <w:rPr>
          <w:rFonts w:ascii="Times New Roman" w:eastAsia="Calibri" w:hAnsi="Times New Roman" w:cs="Times New Roman"/>
          <w:iCs/>
          <w:kern w:val="0"/>
          <w:sz w:val="24"/>
          <w:szCs w:val="24"/>
          <w:lang w:val="en-US"/>
          <w14:ligatures w14:val="none"/>
        </w:rPr>
        <w:t xml:space="preserve">A major fraction of biogenic </w:t>
      </w:r>
      <w:proofErr w:type="spellStart"/>
      <w:r w:rsidR="000E40CB" w:rsidRPr="00AF74AC">
        <w:rPr>
          <w:rFonts w:ascii="Times New Roman" w:eastAsia="Calibri" w:hAnsi="Times New Roman" w:cs="Times New Roman"/>
          <w:iCs/>
          <w:kern w:val="0"/>
          <w:sz w:val="24"/>
          <w:szCs w:val="24"/>
          <w:lang w:val="en-US"/>
          <w14:ligatures w14:val="none"/>
        </w:rPr>
        <w:t>MnOx</w:t>
      </w:r>
      <w:proofErr w:type="spellEnd"/>
      <w:r w:rsidR="000E40CB" w:rsidRPr="00AF74AC">
        <w:rPr>
          <w:rFonts w:ascii="Times New Roman" w:eastAsia="Calibri" w:hAnsi="Times New Roman" w:cs="Times New Roman"/>
          <w:iCs/>
          <w:kern w:val="0"/>
          <w:sz w:val="24"/>
          <w:szCs w:val="24"/>
          <w:lang w:val="en-US"/>
          <w14:ligatures w14:val="none"/>
        </w:rPr>
        <w:t xml:space="preserve"> is </w:t>
      </w:r>
      <w:r w:rsidR="00241C67" w:rsidRPr="00AF74AC">
        <w:rPr>
          <w:rFonts w:ascii="Times New Roman" w:eastAsia="Calibri" w:hAnsi="Times New Roman" w:cs="Times New Roman"/>
          <w:iCs/>
          <w:kern w:val="0"/>
          <w:sz w:val="24"/>
          <w:szCs w:val="24"/>
          <w:lang w:val="en-US"/>
          <w14:ligatures w14:val="none"/>
        </w:rPr>
        <w:t xml:space="preserve">indeed </w:t>
      </w:r>
      <w:r w:rsidR="000E40CB" w:rsidRPr="00AF74AC">
        <w:rPr>
          <w:rFonts w:ascii="Times New Roman" w:eastAsia="Calibri" w:hAnsi="Times New Roman" w:cs="Times New Roman"/>
          <w:iCs/>
          <w:kern w:val="0"/>
          <w:sz w:val="24"/>
          <w:szCs w:val="24"/>
          <w:lang w:val="en-US"/>
          <w14:ligatures w14:val="none"/>
        </w:rPr>
        <w:t xml:space="preserve">produced under oligotrophic conditions </w:t>
      </w:r>
      <w:r w:rsidR="000E40CB" w:rsidRPr="00AF74AC">
        <w:rPr>
          <w:rFonts w:ascii="Times New Roman" w:eastAsia="Calibri" w:hAnsi="Times New Roman" w:cs="Times New Roman"/>
          <w:iCs/>
          <w:kern w:val="0"/>
          <w:sz w:val="24"/>
          <w:szCs w:val="24"/>
          <w:lang w:val="en-US"/>
          <w14:ligatures w14:val="none"/>
        </w:rPr>
        <w:fldChar w:fldCharType="begin"/>
      </w:r>
      <w:r w:rsidR="00946611">
        <w:rPr>
          <w:rFonts w:ascii="Times New Roman" w:eastAsia="Calibri" w:hAnsi="Times New Roman" w:cs="Times New Roman"/>
          <w:iCs/>
          <w:kern w:val="0"/>
          <w:sz w:val="24"/>
          <w:szCs w:val="24"/>
          <w:lang w:val="en-US"/>
          <w14:ligatures w14:val="none"/>
        </w:rPr>
        <w:instrText xml:space="preserve"> ADDIN ZOTERO_ITEM CSL_CITATION {"citationID":"oyxdpDTA","properties":{"formattedCitation":"(Tebo et al., 2005)","plainCitation":"(Tebo et al., 2005)","noteIndex":0},"citationItems":[{"id":1058,"uris":["http://zotero.org/groups/5035977/items/2C5RV554"],"itemData":{"id":1058,"type":"article-journal","abstract":"Mn(II)-oxidizing microbes have an integral role in the biogeochemical cycling of manganese, iron, nitrogen, carbon, sulfur, and several nutrients and trace metals. There is great interest in mechanistically understanding these cycles and defining the importance of Mn(II)-oxidizing bacteria in modern and ancient geochemical environments. Linking Mn(II) oxidation to cellular function, although still enigmatic, continues to drive efforts to characterize manganese biomineralization. Recently, complexed-Mn(III) has been shown to be a transient intermediate in Mn(II) oxidation to Mn(IV), suggesting that the reaction might involve a unique multicopper oxidase system capable of a two-electron oxidation of the substrate. In biogenic and abiotic synthesis experiments, the application of synchrotron-based X-ray scattering and spectroscopic techniques has significantly increased our understanding of the oxidation state and relatively amorphous structure (i.e. δ–MnO2-like) of biogenic oxides, providing a new blueprint for the structural signature of biogenic Mn oxides.","container-title":"Trends in Microbiology","DOI":"10.1016/j.tim.2005.07.009","ISSN":"0966-842X","issue":"9","journalAbbreviation":"Trends in Microbiology","language":"en","page":"421-428","source":"ScienceDirect","title":"Geomicrobiology of manganese(II) oxidation","volume":"13","author":[{"family":"Tebo","given":"Bradley M."},{"family":"Johnson","given":"Hope A."},{"family":"McCarthy","given":"James K."},{"family":"Templeton","given":"Alexis S."}],"issued":{"date-parts":[["2005",9,1]]}},"label":"page"}],"schema":"https://github.com/citation-style-language/schema/raw/master/csl-citation.json"} </w:instrText>
      </w:r>
      <w:r w:rsidR="000E40CB"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(Tebo et al., 2005)</w:t>
      </w:r>
      <w:r w:rsidR="000E40CB" w:rsidRPr="00AF74AC">
        <w:rPr>
          <w:rFonts w:ascii="Times New Roman" w:eastAsia="Calibri" w:hAnsi="Times New Roman" w:cs="Times New Roman"/>
          <w:iCs/>
          <w:kern w:val="0"/>
          <w:sz w:val="24"/>
          <w:szCs w:val="24"/>
          <w:lang w:val="en-US"/>
          <w14:ligatures w14:val="none"/>
        </w:rPr>
        <w:fldChar w:fldCharType="end"/>
      </w:r>
      <w:r w:rsidR="006A0758" w:rsidRPr="00AF74AC">
        <w:rPr>
          <w:rFonts w:ascii="Times New Roman" w:eastAsia="Calibri" w:hAnsi="Times New Roman" w:cs="Times New Roman"/>
          <w:iCs/>
          <w:kern w:val="0"/>
          <w:sz w:val="24"/>
          <w:szCs w:val="24"/>
          <w:lang w:val="en-US"/>
          <w14:ligatures w14:val="none"/>
        </w:rPr>
        <w:t>,</w:t>
      </w:r>
      <w:r w:rsidR="00A77BA6" w:rsidRPr="00AF74AC">
        <w:rPr>
          <w:rFonts w:ascii="Times New Roman" w:eastAsia="Calibri" w:hAnsi="Times New Roman" w:cs="Times New Roman"/>
          <w:iCs/>
          <w:kern w:val="0"/>
          <w:sz w:val="24"/>
          <w:szCs w:val="24"/>
          <w:lang w:val="en-US"/>
          <w14:ligatures w14:val="none"/>
        </w:rPr>
        <w:t xml:space="preserve"> </w:t>
      </w:r>
      <w:r w:rsidR="006A0758" w:rsidRPr="00AF74AC">
        <w:rPr>
          <w:rFonts w:ascii="Times New Roman" w:eastAsia="Calibri" w:hAnsi="Times New Roman" w:cs="Times New Roman"/>
          <w:iCs/>
          <w:kern w:val="0"/>
          <w:sz w:val="24"/>
          <w:szCs w:val="24"/>
          <w:lang w:val="en-US"/>
          <w14:ligatures w14:val="none"/>
        </w:rPr>
        <w:t>t</w:t>
      </w:r>
      <w:r w:rsidR="000E40CB" w:rsidRPr="00AF74AC">
        <w:rPr>
          <w:rFonts w:ascii="Times New Roman" w:eastAsia="Calibri" w:hAnsi="Times New Roman" w:cs="Times New Roman"/>
          <w:iCs/>
          <w:kern w:val="0"/>
          <w:sz w:val="24"/>
          <w:szCs w:val="24"/>
          <w:lang w:val="en-US"/>
          <w14:ligatures w14:val="none"/>
        </w:rPr>
        <w:t xml:space="preserve">hus </w:t>
      </w:r>
      <w:r w:rsidR="00EA439A" w:rsidRPr="00AF74AC">
        <w:rPr>
          <w:rFonts w:ascii="Times New Roman" w:eastAsia="Calibri" w:hAnsi="Times New Roman" w:cs="Times New Roman"/>
          <w:iCs/>
          <w:kern w:val="0"/>
          <w:sz w:val="24"/>
          <w:szCs w:val="24"/>
          <w:lang w:val="en-US"/>
          <w14:ligatures w14:val="none"/>
        </w:rPr>
        <w:t xml:space="preserve">communities rich in </w:t>
      </w:r>
      <w:proofErr w:type="spellStart"/>
      <w:r w:rsidR="000E40CB" w:rsidRPr="00AF74AC">
        <w:rPr>
          <w:rFonts w:ascii="Times New Roman" w:eastAsia="Calibri" w:hAnsi="Times New Roman" w:cs="Times New Roman"/>
          <w:iCs/>
          <w:kern w:val="0"/>
          <w:sz w:val="24"/>
          <w:szCs w:val="24"/>
          <w:lang w:val="en-US"/>
          <w14:ligatures w14:val="none"/>
        </w:rPr>
        <w:t>MnOB</w:t>
      </w:r>
      <w:proofErr w:type="spellEnd"/>
      <w:r w:rsidR="000E40CB" w:rsidRPr="00AF74AC">
        <w:rPr>
          <w:rFonts w:ascii="Times New Roman" w:eastAsia="Calibri" w:hAnsi="Times New Roman" w:cs="Times New Roman"/>
          <w:iCs/>
          <w:kern w:val="0"/>
          <w:sz w:val="24"/>
          <w:szCs w:val="24"/>
          <w:lang w:val="en-US"/>
          <w14:ligatures w14:val="none"/>
        </w:rPr>
        <w:t xml:space="preserve"> </w:t>
      </w:r>
      <w:r w:rsidR="009D0F18" w:rsidRPr="00AF74AC">
        <w:rPr>
          <w:rFonts w:ascii="Times New Roman" w:eastAsia="Calibri" w:hAnsi="Times New Roman" w:cs="Times New Roman"/>
          <w:iCs/>
          <w:kern w:val="0"/>
          <w:sz w:val="24"/>
          <w:szCs w:val="24"/>
          <w:lang w:val="en-US"/>
          <w14:ligatures w14:val="none"/>
        </w:rPr>
        <w:t xml:space="preserve">often </w:t>
      </w:r>
      <w:r w:rsidR="00762D8F" w:rsidRPr="00AF74AC">
        <w:rPr>
          <w:rFonts w:ascii="Times New Roman" w:eastAsia="Calibri" w:hAnsi="Times New Roman" w:cs="Times New Roman"/>
          <w:iCs/>
          <w:kern w:val="0"/>
          <w:sz w:val="24"/>
          <w:szCs w:val="24"/>
          <w:lang w:val="en-US"/>
          <w14:ligatures w14:val="none"/>
        </w:rPr>
        <w:t>develop</w:t>
      </w:r>
      <w:r w:rsidR="000E40CB" w:rsidRPr="00AF74AC">
        <w:rPr>
          <w:rFonts w:ascii="Times New Roman" w:eastAsia="Calibri" w:hAnsi="Times New Roman" w:cs="Times New Roman"/>
          <w:iCs/>
          <w:kern w:val="0"/>
          <w:sz w:val="24"/>
          <w:szCs w:val="24"/>
          <w:lang w:val="en-US"/>
          <w14:ligatures w14:val="none"/>
        </w:rPr>
        <w:t xml:space="preserve"> in water treatment </w:t>
      </w:r>
      <w:r w:rsidR="00C45E93">
        <w:rPr>
          <w:rFonts w:ascii="Times New Roman" w:eastAsia="Calibri" w:hAnsi="Times New Roman" w:cs="Times New Roman"/>
          <w:iCs/>
          <w:kern w:val="0"/>
          <w:sz w:val="24"/>
          <w:szCs w:val="24"/>
          <w:lang w:val="en-US"/>
          <w14:ligatures w14:val="none"/>
        </w:rPr>
        <w:t xml:space="preserve">processes </w:t>
      </w:r>
      <w:r w:rsidR="000E40CB" w:rsidRPr="00AF74AC">
        <w:rPr>
          <w:rFonts w:ascii="Times New Roman" w:eastAsia="Calibri" w:hAnsi="Times New Roman" w:cs="Times New Roman"/>
          <w:iCs/>
          <w:kern w:val="0"/>
          <w:sz w:val="24"/>
          <w:szCs w:val="24"/>
          <w:lang w:val="en-US"/>
          <w14:ligatures w14:val="none"/>
        </w:rPr>
        <w:t>w</w:t>
      </w:r>
      <w:r w:rsidR="00DC1704" w:rsidRPr="00AF74AC">
        <w:rPr>
          <w:rFonts w:ascii="Times New Roman" w:eastAsia="Calibri" w:hAnsi="Times New Roman" w:cs="Times New Roman"/>
          <w:iCs/>
          <w:kern w:val="0"/>
          <w:sz w:val="24"/>
          <w:szCs w:val="24"/>
          <w:lang w:val="en-US"/>
          <w14:ligatures w14:val="none"/>
        </w:rPr>
        <w:t>h</w:t>
      </w:r>
      <w:r w:rsidR="000E40CB" w:rsidRPr="00AF74AC">
        <w:rPr>
          <w:rFonts w:ascii="Times New Roman" w:eastAsia="Calibri" w:hAnsi="Times New Roman" w:cs="Times New Roman"/>
          <w:iCs/>
          <w:kern w:val="0"/>
          <w:sz w:val="24"/>
          <w:szCs w:val="24"/>
          <w:lang w:val="en-US"/>
          <w14:ligatures w14:val="none"/>
        </w:rPr>
        <w:t xml:space="preserve">ere such conditions </w:t>
      </w:r>
      <w:bookmarkEnd w:id="23"/>
      <w:r w:rsidR="00EA439A" w:rsidRPr="00AF74AC">
        <w:rPr>
          <w:rFonts w:ascii="Times New Roman" w:eastAsia="Calibri" w:hAnsi="Times New Roman" w:cs="Times New Roman"/>
          <w:iCs/>
          <w:kern w:val="0"/>
          <w:sz w:val="24"/>
          <w:szCs w:val="24"/>
          <w:lang w:val="en-US"/>
          <w14:ligatures w14:val="none"/>
        </w:rPr>
        <w:t xml:space="preserve">prevail </w:t>
      </w:r>
      <w:r w:rsidR="00762D8F" w:rsidRPr="00AF74AC">
        <w:rPr>
          <w:rFonts w:ascii="Times New Roman" w:eastAsia="Calibri" w:hAnsi="Times New Roman" w:cs="Times New Roman"/>
          <w:iCs/>
          <w:kern w:val="0"/>
          <w:sz w:val="24"/>
          <w:szCs w:val="24"/>
          <w:lang w:val="en-US"/>
          <w14:ligatures w14:val="none"/>
        </w:rPr>
        <w:fldChar w:fldCharType="begin"/>
      </w:r>
      <w:r w:rsidR="00111D86">
        <w:rPr>
          <w:rFonts w:ascii="Times New Roman" w:eastAsia="Calibri" w:hAnsi="Times New Roman" w:cs="Times New Roman"/>
          <w:iCs/>
          <w:kern w:val="0"/>
          <w:sz w:val="24"/>
          <w:szCs w:val="24"/>
          <w:lang w:val="en-US"/>
          <w14:ligatures w14:val="none"/>
        </w:rPr>
        <w:instrText xml:space="preserve"> ADDIN ZOTERO_ITEM CSL_CITATION {"citationID":"ueBuuSpu","properties":{"formattedCitation":"(Bernstein et al., 2022; Hu et al., 2020)","plainCitation":"(Bernstein et al., 2022; Hu et al., 2020)","noteIndex":0},"citationItems":[{"id":1067,"uris":["http://zotero.org/groups/5035977/items/K8RIG8WI"],"itemData":{"id":1067,"type":"article-journal","abstract":"A comparison of granular and biological activated carbon (GAC and BAC) media used for drinking water treatment was made to assess differences in surface elemental composition. Fresh GAC, recently commissioned GAC and end-of-service life BAC from a water treatment plant in New Zealand were analyzed using scanning electron microscopy, energy-dispersive spectroscopy, and inductively coupled plasma-mass spectrometry (ICP-MS). Imaging revealed dense microbial colonization of the BAC surface compared to GAC media, and a mineralized surface layer high in manganese and oxygen. ICP-MS analysis also confirmed high levels of Mn in the BAC media relative to GAC media. As many bacterial species known to colonize BAC filters are also known as Mn oxidizers, this suggests a biogenic origin of the Mn-oxide deposition on the BAC surface. Given the properties of Mn-oxides, they may be implicated in the mechanism by which bacteria capture and metabolize substrates in BAC filters.","container-title":"AWWA Water Science","DOI":"10.1002/aws2.1300","ISSN":"2577-8161","issue":"4","language":"en","note":"_eprint: https://onlinelibrary.wiley.com/doi/pdf/10.1002/aws2.1300","page":"e1300","source":"Wiley Online Library","title":"Accumulation of manganese oxides in biological activated carbon filters: Implications for biodegradation studies","title-short":"Accumulation of manganese oxides in biological activated carbon filters","volume":"4","author":[{"family":"Bernstein","given":"Daniel R."},{"family":"Glasgow","given":"Graeme D. E."},{"family":"Lay","given":"Mark C."},{"family":"Manley-Harris","given":"Merilyn"}],"issued":{"date-parts":[["2022"]]}}},{"id":1224,"uris":["http://zotero.org/groups/5035977/items/PJVRGU3U"],"itemData":{"id":1224,"type":"article-journal","abstract":"Designed for retaining suspended particles, rapid sand filters (RSFs) are widely used in drinking water treatment. There is increasing evidence that microbial processes within RSFs contribute to the transformation and removal of organic carbon, nitrogen, and metal pollutants. Here, we linked microbial composition and functional profiles with the treatment performance of 12 different RSFs that significantly removed influent ammonium and manganese (Mn). Metagenomic analyses showed that chemoautotrophic or methanotrophic bacteria were prevalent in the groundwater filters, and chemoheterotrophic bacteria encoding more carbohydrate- and xenobiotic-metabolizing genes were more abundant in the surface water filters. Approximately 92% of ammonium was transformed into nitrate, with a critical contribution from comammox Nitrospira. The composition of comammox amoA differed between groundwater and surface water filters, with clade A dominating groundwater filters (78.0 ± 12.0%) and clade B dominating surface water filters (91.9 ± 8.9%). Further, we identified six bacterial genera encoding known Mn(II)-oxidizing genes in the RSFs, with Pseudomonas accounting for 71.1%. These Mn(II)-oxidizing bacteria might promote Mn(II) oxidation and thus increase the removal of influent Mn. Overall, our study gave a comprehensive investigation of microbiome in RSFs and highlighted the roles of comammox and Mn(II)-oxidizing bacteria in water purification.","container-title":"Environmental Science &amp; Technology","DOI":"10.1021/acs.est.9b07143","ISSN":"0013-936X","issue":"8","journalAbbreviation":"Environ. Sci. Technol.","note":"publisher: American Chemical Society","page":"5197-5206","source":"ACS Publications","title":"Metagenomics Unravels Differential Microbiome Composition and Metabolic Potential in Rapid Sand Filters Purifying Surface Water Versus Groundwater","volume":"54","author":[{"family":"Hu","given":"Wanchao"},{"family":"Liang","given":"Jinsong"},{"family":"Ju","given":"Feng"},{"family":"Wang","given":"Qiaojuan"},{"family":"Liu","given":"Ruiping"},{"family":"Bai","given":"Yaohui"},{"family":"Liu","given":"Huijuan"},{"family":"Qu","given":"Jiuhui"}],"issued":{"date-parts":[["2020",4,21]]}}}],"schema":"https://github.com/citation-style-language/schema/raw/master/csl-citation.json"} </w:instrText>
      </w:r>
      <w:r w:rsidR="00762D8F"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(Bernstein et al., 2022; Hu et al., 2020)</w:t>
      </w:r>
      <w:r w:rsidR="00762D8F" w:rsidRPr="00AF74AC">
        <w:rPr>
          <w:rFonts w:ascii="Times New Roman" w:eastAsia="Calibri" w:hAnsi="Times New Roman" w:cs="Times New Roman"/>
          <w:iCs/>
          <w:kern w:val="0"/>
          <w:sz w:val="24"/>
          <w:szCs w:val="24"/>
          <w:lang w:val="en-US"/>
          <w14:ligatures w14:val="none"/>
        </w:rPr>
        <w:fldChar w:fldCharType="end"/>
      </w:r>
      <w:r w:rsidR="00762D8F" w:rsidRPr="00AF74AC">
        <w:rPr>
          <w:rFonts w:ascii="Times New Roman" w:eastAsia="Calibri" w:hAnsi="Times New Roman" w:cs="Times New Roman"/>
          <w:iCs/>
          <w:kern w:val="0"/>
          <w:sz w:val="24"/>
          <w:szCs w:val="24"/>
          <w:lang w:val="en-US"/>
          <w14:ligatures w14:val="none"/>
        </w:rPr>
        <w:t xml:space="preserve">. </w:t>
      </w:r>
      <w:r w:rsidR="008824D9" w:rsidRPr="00AF74AC">
        <w:rPr>
          <w:rFonts w:ascii="Times New Roman" w:eastAsia="Calibri" w:hAnsi="Times New Roman" w:cs="Times New Roman"/>
          <w:iCs/>
          <w:kern w:val="0"/>
          <w:sz w:val="24"/>
          <w:szCs w:val="24"/>
          <w:lang w:val="en-US"/>
          <w14:ligatures w14:val="none"/>
        </w:rPr>
        <w:t xml:space="preserve">The presence of </w:t>
      </w:r>
      <w:proofErr w:type="spellStart"/>
      <w:r w:rsidR="008824D9" w:rsidRPr="00AF74AC">
        <w:rPr>
          <w:rFonts w:ascii="Times New Roman" w:eastAsia="Calibri" w:hAnsi="Times New Roman" w:cs="Times New Roman"/>
          <w:iCs/>
          <w:kern w:val="0"/>
          <w:sz w:val="24"/>
          <w:szCs w:val="24"/>
          <w:lang w:val="en-US"/>
          <w14:ligatures w14:val="none"/>
        </w:rPr>
        <w:t>MnOx</w:t>
      </w:r>
      <w:proofErr w:type="spellEnd"/>
      <w:r w:rsidR="008824D9" w:rsidRPr="00AF74AC">
        <w:rPr>
          <w:rFonts w:ascii="Times New Roman" w:eastAsia="Calibri" w:hAnsi="Times New Roman" w:cs="Times New Roman"/>
          <w:iCs/>
          <w:kern w:val="0"/>
          <w:sz w:val="24"/>
          <w:szCs w:val="24"/>
          <w:lang w:val="en-US"/>
          <w14:ligatures w14:val="none"/>
        </w:rPr>
        <w:t xml:space="preserve"> in </w:t>
      </w:r>
      <w:r w:rsidR="00EA439A" w:rsidRPr="00AF74AC">
        <w:rPr>
          <w:rFonts w:ascii="Times New Roman" w:eastAsia="Calibri" w:hAnsi="Times New Roman" w:cs="Times New Roman"/>
          <w:iCs/>
          <w:kern w:val="0"/>
          <w:sz w:val="24"/>
          <w:szCs w:val="24"/>
          <w:lang w:val="en-US"/>
          <w14:ligatures w14:val="none"/>
        </w:rPr>
        <w:t xml:space="preserve">water treatment </w:t>
      </w:r>
      <w:r w:rsidR="008824D9" w:rsidRPr="00AF74AC">
        <w:rPr>
          <w:rFonts w:ascii="Times New Roman" w:eastAsia="Calibri" w:hAnsi="Times New Roman" w:cs="Times New Roman"/>
          <w:iCs/>
          <w:kern w:val="0"/>
          <w:sz w:val="24"/>
          <w:szCs w:val="24"/>
          <w:lang w:val="en-US"/>
          <w14:ligatures w14:val="none"/>
        </w:rPr>
        <w:t>systems in the past was often attributed to abiotic processes</w:t>
      </w:r>
      <w:r w:rsidR="001C4B85" w:rsidRPr="00AF74AC">
        <w:rPr>
          <w:rFonts w:ascii="Times New Roman" w:eastAsia="Calibri" w:hAnsi="Times New Roman" w:cs="Times New Roman"/>
          <w:iCs/>
          <w:kern w:val="0"/>
          <w:sz w:val="24"/>
          <w:szCs w:val="24"/>
          <w:lang w:val="en-US"/>
          <w14:ligatures w14:val="none"/>
        </w:rPr>
        <w:t>. R</w:t>
      </w:r>
      <w:r w:rsidR="008824D9" w:rsidRPr="00AF74AC">
        <w:rPr>
          <w:rFonts w:ascii="Times New Roman" w:eastAsia="Calibri" w:hAnsi="Times New Roman" w:cs="Times New Roman"/>
          <w:iCs/>
          <w:kern w:val="0"/>
          <w:sz w:val="24"/>
          <w:szCs w:val="24"/>
          <w:lang w:val="en-US"/>
          <w14:ligatures w14:val="none"/>
        </w:rPr>
        <w:t>ecently</w:t>
      </w:r>
      <w:r w:rsidR="001C4B85" w:rsidRPr="00AF74AC">
        <w:rPr>
          <w:rFonts w:ascii="Times New Roman" w:eastAsia="Calibri" w:hAnsi="Times New Roman" w:cs="Times New Roman"/>
          <w:iCs/>
          <w:kern w:val="0"/>
          <w:sz w:val="24"/>
          <w:szCs w:val="24"/>
          <w:lang w:val="en-US"/>
          <w14:ligatures w14:val="none"/>
        </w:rPr>
        <w:t>,</w:t>
      </w:r>
      <w:r w:rsidR="008824D9" w:rsidRPr="00AF74AC">
        <w:rPr>
          <w:rFonts w:ascii="Times New Roman" w:eastAsia="Calibri" w:hAnsi="Times New Roman" w:cs="Times New Roman"/>
          <w:iCs/>
          <w:kern w:val="0"/>
          <w:sz w:val="24"/>
          <w:szCs w:val="24"/>
          <w:lang w:val="en-US"/>
          <w14:ligatures w14:val="none"/>
        </w:rPr>
        <w:t xml:space="preserve"> many studies have shown the direct implication of bacteria</w:t>
      </w:r>
      <w:r w:rsidR="00CD4C1F" w:rsidRPr="00AF74AC">
        <w:rPr>
          <w:rFonts w:ascii="Times New Roman" w:eastAsia="Calibri" w:hAnsi="Times New Roman" w:cs="Times New Roman"/>
          <w:iCs/>
          <w:kern w:val="0"/>
          <w:sz w:val="24"/>
          <w:szCs w:val="24"/>
          <w:lang w:val="en-US"/>
          <w14:ligatures w14:val="none"/>
        </w:rPr>
        <w:t xml:space="preserve"> growing in the form of biofilms on filtration media (i.e.</w:t>
      </w:r>
      <w:r w:rsidR="00DC1704" w:rsidRPr="00AF74AC">
        <w:rPr>
          <w:rFonts w:ascii="Times New Roman" w:eastAsia="Calibri" w:hAnsi="Times New Roman" w:cs="Times New Roman"/>
          <w:iCs/>
          <w:kern w:val="0"/>
          <w:sz w:val="24"/>
          <w:szCs w:val="24"/>
          <w:lang w:val="en-US"/>
          <w14:ligatures w14:val="none"/>
        </w:rPr>
        <w:t>,</w:t>
      </w:r>
      <w:r w:rsidR="00CD4C1F" w:rsidRPr="00AF74AC">
        <w:rPr>
          <w:rFonts w:ascii="Times New Roman" w:eastAsia="Calibri" w:hAnsi="Times New Roman" w:cs="Times New Roman"/>
          <w:iCs/>
          <w:kern w:val="0"/>
          <w:sz w:val="24"/>
          <w:szCs w:val="24"/>
          <w:lang w:val="en-US"/>
          <w14:ligatures w14:val="none"/>
        </w:rPr>
        <w:t xml:space="preserve"> activated carbon, sand)</w:t>
      </w:r>
      <w:r w:rsidR="008824D9" w:rsidRPr="00AF74AC">
        <w:rPr>
          <w:rFonts w:ascii="Times New Roman" w:eastAsia="Calibri" w:hAnsi="Times New Roman" w:cs="Times New Roman"/>
          <w:iCs/>
          <w:kern w:val="0"/>
          <w:sz w:val="24"/>
          <w:szCs w:val="24"/>
          <w:lang w:val="en-US"/>
          <w14:ligatures w14:val="none"/>
        </w:rPr>
        <w:t xml:space="preserve"> in the removal of Mn</w:t>
      </w:r>
      <w:r w:rsidR="008824D9" w:rsidRPr="00AF74AC">
        <w:rPr>
          <w:rFonts w:ascii="Times New Roman" w:eastAsia="Calibri" w:hAnsi="Times New Roman" w:cs="Times New Roman"/>
          <w:iCs/>
          <w:kern w:val="0"/>
          <w:sz w:val="24"/>
          <w:szCs w:val="24"/>
          <w:vertAlign w:val="superscript"/>
          <w:lang w:val="en-US"/>
          <w14:ligatures w14:val="none"/>
        </w:rPr>
        <w:t>2+</w:t>
      </w:r>
      <w:r w:rsidR="008824D9" w:rsidRPr="00AF74AC">
        <w:rPr>
          <w:rFonts w:ascii="Times New Roman" w:eastAsia="Calibri" w:hAnsi="Times New Roman" w:cs="Times New Roman"/>
          <w:iCs/>
          <w:kern w:val="0"/>
          <w:sz w:val="24"/>
          <w:szCs w:val="24"/>
          <w:lang w:val="en-US"/>
          <w14:ligatures w14:val="none"/>
        </w:rPr>
        <w:t xml:space="preserve"> and the formation of black, insoluble </w:t>
      </w:r>
      <w:proofErr w:type="spellStart"/>
      <w:r w:rsidR="004A5D3A" w:rsidRPr="00AF74AC">
        <w:rPr>
          <w:rFonts w:ascii="Times New Roman" w:eastAsia="Calibri" w:hAnsi="Times New Roman" w:cs="Times New Roman"/>
          <w:iCs/>
          <w:kern w:val="0"/>
          <w:sz w:val="24"/>
          <w:szCs w:val="24"/>
          <w:lang w:val="en-US"/>
          <w14:ligatures w14:val="none"/>
        </w:rPr>
        <w:t>MnOx</w:t>
      </w:r>
      <w:proofErr w:type="spellEnd"/>
      <w:r w:rsidR="008824D9" w:rsidRPr="00AF74AC">
        <w:rPr>
          <w:rFonts w:ascii="Times New Roman" w:eastAsia="Calibri" w:hAnsi="Times New Roman" w:cs="Times New Roman"/>
          <w:iCs/>
          <w:kern w:val="0"/>
          <w:sz w:val="24"/>
          <w:szCs w:val="24"/>
          <w:lang w:val="en-US"/>
          <w14:ligatures w14:val="none"/>
        </w:rPr>
        <w:t xml:space="preserve"> particles</w:t>
      </w:r>
      <w:r w:rsidR="002B5F18" w:rsidRPr="00AF74AC">
        <w:rPr>
          <w:rFonts w:ascii="Times New Roman" w:eastAsia="Calibri" w:hAnsi="Times New Roman" w:cs="Times New Roman"/>
          <w:iCs/>
          <w:kern w:val="0"/>
          <w:sz w:val="24"/>
          <w:szCs w:val="24"/>
          <w:lang w:val="en-US"/>
          <w14:ligatures w14:val="none"/>
        </w:rPr>
        <w:t xml:space="preserve"> </w:t>
      </w:r>
      <w:r w:rsidR="002B5F18" w:rsidRPr="00AF74AC">
        <w:rPr>
          <w:rFonts w:ascii="Times New Roman" w:eastAsia="Calibri" w:hAnsi="Times New Roman" w:cs="Times New Roman"/>
          <w:iCs/>
          <w:kern w:val="0"/>
          <w:sz w:val="24"/>
          <w:szCs w:val="24"/>
          <w:lang w:val="en-US"/>
          <w14:ligatures w14:val="none"/>
        </w:rPr>
        <w:fldChar w:fldCharType="begin"/>
      </w:r>
      <w:r w:rsidR="00FA1D16">
        <w:rPr>
          <w:rFonts w:ascii="Times New Roman" w:eastAsia="Calibri" w:hAnsi="Times New Roman" w:cs="Times New Roman"/>
          <w:iCs/>
          <w:kern w:val="0"/>
          <w:sz w:val="24"/>
          <w:szCs w:val="24"/>
          <w:lang w:val="en-US"/>
          <w14:ligatures w14:val="none"/>
        </w:rPr>
        <w:instrText xml:space="preserve"> ADDIN ZOTERO_ITEM CSL_CITATION {"citationID":"8KlVwUfM","properties":{"formattedCitation":"(Bernstein et al., 2022; Sahabi et al., 2009)","plainCitation":"(Bernstein et al., 2022; Sahabi et al., 2009)","noteIndex":0},"citationItems":[{"id":1067,"uris":["http://zotero.org/groups/5035977/items/K8RIG8WI"],"itemData":{"id":1067,"type":"article-journal","abstract":"A comparison of granular and biological activated carbon (GAC and BAC) media used for drinking water treatment was made to assess differences in surface elemental composition. Fresh GAC, recently commissioned GAC and end-of-service life BAC from a water treatment plant in New Zealand were analyzed using scanning electron microscopy, energy-dispersive spectroscopy, and inductively coupled plasma-mass spectrometry (ICP-MS). Imaging revealed dense microbial colonization of the BAC surface compared to GAC media, and a mineralized surface layer high in manganese and oxygen. ICP-MS analysis also confirmed high levels of Mn in the BAC media relative to GAC media. As many bacterial species known to colonize BAC filters are also known as Mn oxidizers, this suggests a biogenic origin of the Mn-oxide deposition on the BAC surface. Given the properties of Mn-oxides, they may be implicated in the mechanism by which bacteria capture and metabolize substrates in BAC filters.","container-title":"AWWA Water Science","DOI":"10.1002/aws2.1300","ISSN":"2577-8161","issue":"4","language":"en","note":"_eprint: https://onlinelibrary.wiley.com/doi/pdf/10.1002/aws2.1300","page":"e1300","source":"Wiley Online Library","title":"Accumulation of manganese oxides in biological activated carbon filters: Implications for biodegradation studies","title-short":"Accumulation of manganese oxides in biological activated carbon filters","volume":"4","author":[{"family":"Bernstein","given":"Daniel R."},{"family":"Glasgow","given":"Graeme D. E."},{"family":"Lay","given":"Mark C."},{"family":"Manley-Harris","given":"Merilyn"}],"issued":{"date-parts":[["2022"]]}}},{"id":1096,"uris":["http://zotero.org/groups/5035977/items/ZBW284VT"],"itemData":{"id":1096,"type":"article-journal","abstract":"The present work was aimed at evaluating the surface coatings characteristics and autocatalytic manganese oxidation potentials of two groups of “aged” biofilter media. This refers to the anthracite filter media of a biological water treatment plant on which metal oxides and a biofilm have deposited on the surface of the filter media over long time of filtration. Duplicate samples of anthracite filter media were collected from each of the six filter wells in the plant and classified into two groups, based on their duration of operation, as 3-years filter media and 15-years filter media. Batch experiments showed that the 15-years filter media exhibited very high manganese sorption capacity and were less dependent on the microbial activity than the 3-years filter media. Results of the surface coatings analyses indicated that the biofilter materials is predominantly composed of variable layers of manganese and iron oxides, with microbial biomass contributing only about 3.5 and 1.4% of the dry weight of the surface coatings on the 3- and 15-years filter media respectively. Investigations onto the Mn2+ sorption by the lyophilized biofilter media showed that, the sorption kinetics on the catalytic oxides layers followed the pseudo-second-order kinetics model, thus suggesting chemisorption as the dominant mechanism of Mn2+ removal. This implied that manganese removal by these biofilters is mainly by adsorption of Mn2+ onto the iron and manganese (catalytic) oxides layers and autocatalytic oxidation. The present study has clearly linked Mn2+ oxidation to the catalytic oxides layers on the aged biofilter media.","container-title":"Journal of Bioscience and Bioengineering","DOI":"10.1016/j.jbiosc.2008.10.013","ISSN":"1389-1723","issue":"2","journalAbbreviation":"Journal of Bioscience and Bioengineering","language":"en","page":"151-157","source":"ScienceDirect","title":"Removal of Mn2+ from water by “aged” biofilter media: The role of catalytic oxides layers","title-short":"Removal of Mn2+ from water by “aged” biofilter media","volume":"107","author":[{"family":"Sahabi","given":"Danladi Mahuta"},{"family":"Takeda","given":"Minoru"},{"family":"Suzuki","given":"Ichiro"},{"family":"Koizumi","given":"Jun-ichi"}],"issued":{"date-parts":[["2009",2,1]]}}}],"schema":"https://github.com/citation-style-language/schema/raw/master/csl-citation.json"} </w:instrText>
      </w:r>
      <w:r w:rsidR="002B5F18"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(Bernstein et al., 2022; Sahabi et al., 2009)</w:t>
      </w:r>
      <w:r w:rsidR="002B5F18" w:rsidRPr="00AF74AC">
        <w:rPr>
          <w:rFonts w:ascii="Times New Roman" w:eastAsia="Calibri" w:hAnsi="Times New Roman" w:cs="Times New Roman"/>
          <w:iCs/>
          <w:kern w:val="0"/>
          <w:sz w:val="24"/>
          <w:szCs w:val="24"/>
          <w:lang w:val="en-US"/>
          <w14:ligatures w14:val="none"/>
        </w:rPr>
        <w:fldChar w:fldCharType="end"/>
      </w:r>
      <w:r w:rsidR="004B7588" w:rsidRPr="00AF74AC">
        <w:rPr>
          <w:rFonts w:ascii="Times New Roman" w:eastAsia="Calibri" w:hAnsi="Times New Roman" w:cs="Times New Roman"/>
          <w:iCs/>
          <w:kern w:val="0"/>
          <w:sz w:val="24"/>
          <w:szCs w:val="24"/>
          <w:lang w:val="en-US"/>
          <w14:ligatures w14:val="none"/>
        </w:rPr>
        <w:t xml:space="preserve">. </w:t>
      </w:r>
      <w:proofErr w:type="spellStart"/>
      <w:r w:rsidR="008D40EA" w:rsidRPr="00AF74AC">
        <w:rPr>
          <w:rFonts w:ascii="Times New Roman" w:eastAsia="Calibri" w:hAnsi="Times New Roman" w:cs="Times New Roman"/>
          <w:iCs/>
          <w:kern w:val="0"/>
          <w:sz w:val="24"/>
          <w:szCs w:val="24"/>
          <w:lang w:val="en-US"/>
          <w14:ligatures w14:val="none"/>
        </w:rPr>
        <w:t>Mn</w:t>
      </w:r>
      <w:r w:rsidR="004A5D3A" w:rsidRPr="00AF74AC">
        <w:rPr>
          <w:rFonts w:ascii="Times New Roman" w:eastAsia="Calibri" w:hAnsi="Times New Roman" w:cs="Times New Roman"/>
          <w:iCs/>
          <w:kern w:val="0"/>
          <w:sz w:val="24"/>
          <w:szCs w:val="24"/>
          <w:lang w:val="en-US"/>
          <w14:ligatures w14:val="none"/>
        </w:rPr>
        <w:t>Ox</w:t>
      </w:r>
      <w:proofErr w:type="spellEnd"/>
      <w:r w:rsidR="008D40EA" w:rsidRPr="00AF74AC">
        <w:rPr>
          <w:rFonts w:ascii="Times New Roman" w:eastAsia="Calibri" w:hAnsi="Times New Roman" w:cs="Times New Roman"/>
          <w:iCs/>
          <w:kern w:val="0"/>
          <w:sz w:val="24"/>
          <w:szCs w:val="24"/>
          <w:lang w:val="en-US"/>
          <w14:ligatures w14:val="none"/>
        </w:rPr>
        <w:t xml:space="preserve"> </w:t>
      </w:r>
      <w:r w:rsidR="00502C8A" w:rsidRPr="00AF74AC">
        <w:rPr>
          <w:rFonts w:ascii="Times New Roman" w:eastAsia="Calibri" w:hAnsi="Times New Roman" w:cs="Times New Roman"/>
          <w:iCs/>
          <w:kern w:val="0"/>
          <w:sz w:val="24"/>
          <w:szCs w:val="24"/>
          <w:lang w:val="en-US"/>
          <w14:ligatures w14:val="none"/>
        </w:rPr>
        <w:t>particles</w:t>
      </w:r>
      <w:r w:rsidR="004B7588" w:rsidRPr="00AF74AC">
        <w:rPr>
          <w:rFonts w:ascii="Times New Roman" w:eastAsia="Calibri" w:hAnsi="Times New Roman" w:cs="Times New Roman"/>
          <w:iCs/>
          <w:kern w:val="0"/>
          <w:sz w:val="24"/>
          <w:szCs w:val="24"/>
          <w:lang w:val="en-US"/>
          <w14:ligatures w14:val="none"/>
        </w:rPr>
        <w:t xml:space="preserve"> can form </w:t>
      </w:r>
      <w:r w:rsidR="00502C8A" w:rsidRPr="00AF74AC">
        <w:rPr>
          <w:rFonts w:ascii="Times New Roman" w:eastAsia="Calibri" w:hAnsi="Times New Roman" w:cs="Times New Roman"/>
          <w:iCs/>
          <w:kern w:val="0"/>
          <w:sz w:val="24"/>
          <w:szCs w:val="24"/>
          <w:lang w:val="en-US"/>
          <w14:ligatures w14:val="none"/>
        </w:rPr>
        <w:t xml:space="preserve">also </w:t>
      </w:r>
      <w:r w:rsidR="005B429C">
        <w:rPr>
          <w:rFonts w:ascii="Times New Roman" w:eastAsia="Calibri" w:hAnsi="Times New Roman" w:cs="Times New Roman"/>
          <w:iCs/>
          <w:kern w:val="0"/>
          <w:sz w:val="24"/>
          <w:szCs w:val="24"/>
          <w:lang w:val="en-US"/>
          <w14:ligatures w14:val="none"/>
        </w:rPr>
        <w:t>in</w:t>
      </w:r>
      <w:r w:rsidR="004B7588" w:rsidRPr="00AF74AC">
        <w:rPr>
          <w:rFonts w:ascii="Times New Roman" w:eastAsia="Calibri" w:hAnsi="Times New Roman" w:cs="Times New Roman"/>
          <w:iCs/>
          <w:kern w:val="0"/>
          <w:sz w:val="24"/>
          <w:szCs w:val="24"/>
          <w:lang w:val="en-US"/>
          <w14:ligatures w14:val="none"/>
        </w:rPr>
        <w:t xml:space="preserve"> </w:t>
      </w:r>
      <w:r w:rsidR="004D75E8" w:rsidRPr="00AF74AC">
        <w:rPr>
          <w:rFonts w:ascii="Times New Roman" w:eastAsia="Calibri" w:hAnsi="Times New Roman" w:cs="Times New Roman"/>
          <w:iCs/>
          <w:kern w:val="0"/>
          <w:sz w:val="24"/>
          <w:szCs w:val="24"/>
          <w:lang w:val="en-US"/>
          <w14:ligatures w14:val="none"/>
        </w:rPr>
        <w:t>drinking</w:t>
      </w:r>
      <w:r w:rsidR="004B7588" w:rsidRPr="00AF74AC">
        <w:rPr>
          <w:rFonts w:ascii="Times New Roman" w:eastAsia="Calibri" w:hAnsi="Times New Roman" w:cs="Times New Roman"/>
          <w:iCs/>
          <w:kern w:val="0"/>
          <w:sz w:val="24"/>
          <w:szCs w:val="24"/>
          <w:lang w:val="en-US"/>
          <w14:ligatures w14:val="none"/>
        </w:rPr>
        <w:t xml:space="preserve"> water </w:t>
      </w:r>
      <w:r w:rsidR="001C4B85" w:rsidRPr="00AF74AC">
        <w:rPr>
          <w:rFonts w:ascii="Times New Roman" w:eastAsia="Calibri" w:hAnsi="Times New Roman" w:cs="Times New Roman"/>
          <w:iCs/>
          <w:kern w:val="0"/>
          <w:sz w:val="24"/>
          <w:szCs w:val="24"/>
          <w:lang w:val="en-US"/>
          <w14:ligatures w14:val="none"/>
        </w:rPr>
        <w:t xml:space="preserve">systems </w:t>
      </w:r>
      <w:r w:rsidR="004D75E8" w:rsidRPr="00AF74AC">
        <w:rPr>
          <w:rFonts w:ascii="Times New Roman" w:eastAsia="Calibri" w:hAnsi="Times New Roman" w:cs="Times New Roman"/>
          <w:iCs/>
          <w:kern w:val="0"/>
          <w:sz w:val="24"/>
          <w:szCs w:val="24"/>
          <w:lang w:val="en-US"/>
          <w14:ligatures w14:val="none"/>
        </w:rPr>
        <w:t xml:space="preserve">when </w:t>
      </w:r>
      <w:r w:rsidR="002C4282" w:rsidRPr="00AF74AC">
        <w:rPr>
          <w:rFonts w:ascii="Times New Roman" w:eastAsia="Calibri" w:hAnsi="Times New Roman" w:cs="Times New Roman"/>
          <w:iCs/>
          <w:kern w:val="0"/>
          <w:sz w:val="24"/>
          <w:szCs w:val="24"/>
          <w:lang w:val="en-US"/>
          <w14:ligatures w14:val="none"/>
        </w:rPr>
        <w:t xml:space="preserve">Mn </w:t>
      </w:r>
      <w:r w:rsidR="004D75E8" w:rsidRPr="00AF74AC">
        <w:rPr>
          <w:rFonts w:ascii="Times New Roman" w:eastAsia="Calibri" w:hAnsi="Times New Roman" w:cs="Times New Roman"/>
          <w:iCs/>
          <w:kern w:val="0"/>
          <w:sz w:val="24"/>
          <w:szCs w:val="24"/>
          <w:lang w:val="en-US"/>
          <w14:ligatures w14:val="none"/>
        </w:rPr>
        <w:t>concentration</w:t>
      </w:r>
      <w:r w:rsidR="002C4282" w:rsidRPr="00AF74AC">
        <w:rPr>
          <w:rFonts w:ascii="Times New Roman" w:eastAsia="Calibri" w:hAnsi="Times New Roman" w:cs="Times New Roman"/>
          <w:iCs/>
          <w:kern w:val="0"/>
          <w:sz w:val="24"/>
          <w:szCs w:val="24"/>
          <w:lang w:val="en-US"/>
          <w14:ligatures w14:val="none"/>
        </w:rPr>
        <w:t>s</w:t>
      </w:r>
      <w:r w:rsidR="004D75E8" w:rsidRPr="00AF74AC">
        <w:rPr>
          <w:rFonts w:ascii="Times New Roman" w:eastAsia="Calibri" w:hAnsi="Times New Roman" w:cs="Times New Roman"/>
          <w:iCs/>
          <w:kern w:val="0"/>
          <w:sz w:val="24"/>
          <w:szCs w:val="24"/>
          <w:lang w:val="en-US"/>
          <w14:ligatures w14:val="none"/>
        </w:rPr>
        <w:t xml:space="preserve"> are in the range </w:t>
      </w:r>
      <w:r w:rsidR="00DC1704" w:rsidRPr="00AF74AC">
        <w:rPr>
          <w:rFonts w:ascii="Times New Roman" w:eastAsia="Calibri" w:hAnsi="Times New Roman" w:cs="Times New Roman"/>
          <w:iCs/>
          <w:kern w:val="0"/>
          <w:sz w:val="24"/>
          <w:szCs w:val="24"/>
          <w:lang w:val="en-US"/>
          <w14:ligatures w14:val="none"/>
        </w:rPr>
        <w:t xml:space="preserve">of </w:t>
      </w:r>
      <w:r w:rsidR="004B7588" w:rsidRPr="00AF74AC">
        <w:rPr>
          <w:rFonts w:ascii="Times New Roman" w:eastAsia="Calibri" w:hAnsi="Times New Roman" w:cs="Times New Roman"/>
          <w:iCs/>
          <w:kern w:val="0"/>
          <w:sz w:val="24"/>
          <w:szCs w:val="24"/>
          <w:lang w:val="en-US"/>
          <w14:ligatures w14:val="none"/>
        </w:rPr>
        <w:t>0.</w:t>
      </w:r>
      <w:r w:rsidR="004D75E8" w:rsidRPr="00AF74AC">
        <w:rPr>
          <w:rFonts w:ascii="Times New Roman" w:eastAsia="Calibri" w:hAnsi="Times New Roman" w:cs="Times New Roman"/>
          <w:iCs/>
          <w:kern w:val="0"/>
          <w:sz w:val="24"/>
          <w:szCs w:val="24"/>
          <w:lang w:val="en-US"/>
          <w14:ligatures w14:val="none"/>
        </w:rPr>
        <w:t>1</w:t>
      </w:r>
      <w:r w:rsidR="008E6FE5" w:rsidRPr="00AF74AC">
        <w:rPr>
          <w:rFonts w:ascii="Times New Roman" w:eastAsia="Calibri" w:hAnsi="Times New Roman" w:cs="Times New Roman"/>
          <w:iCs/>
          <w:kern w:val="0"/>
          <w:sz w:val="24"/>
          <w:szCs w:val="24"/>
          <w:lang w:val="en-US"/>
          <w14:ligatures w14:val="none"/>
        </w:rPr>
        <w:t xml:space="preserve"> </w:t>
      </w:r>
      <w:r w:rsidR="004D75E8" w:rsidRPr="00AF74AC">
        <w:rPr>
          <w:rFonts w:ascii="Times New Roman" w:eastAsia="Calibri" w:hAnsi="Times New Roman" w:cs="Times New Roman"/>
          <w:iCs/>
          <w:kern w:val="0"/>
          <w:sz w:val="24"/>
          <w:szCs w:val="24"/>
          <w:lang w:val="en-US"/>
          <w14:ligatures w14:val="none"/>
        </w:rPr>
        <w:t>-</w:t>
      </w:r>
      <w:r w:rsidR="008E6FE5" w:rsidRPr="00AF74AC">
        <w:rPr>
          <w:rFonts w:ascii="Times New Roman" w:eastAsia="Calibri" w:hAnsi="Times New Roman" w:cs="Times New Roman"/>
          <w:iCs/>
          <w:kern w:val="0"/>
          <w:sz w:val="24"/>
          <w:szCs w:val="24"/>
          <w:lang w:val="en-US"/>
          <w14:ligatures w14:val="none"/>
        </w:rPr>
        <w:t xml:space="preserve"> </w:t>
      </w:r>
      <w:r w:rsidR="004D75E8" w:rsidRPr="00AF74AC">
        <w:rPr>
          <w:rFonts w:ascii="Times New Roman" w:eastAsia="Calibri" w:hAnsi="Times New Roman" w:cs="Times New Roman"/>
          <w:iCs/>
          <w:kern w:val="0"/>
          <w:sz w:val="24"/>
          <w:szCs w:val="24"/>
          <w:lang w:val="en-US"/>
          <w14:ligatures w14:val="none"/>
        </w:rPr>
        <w:t>0.2</w:t>
      </w:r>
      <w:r w:rsidR="004B7588" w:rsidRPr="00AF74AC">
        <w:rPr>
          <w:rFonts w:ascii="Times New Roman" w:eastAsia="Calibri" w:hAnsi="Times New Roman" w:cs="Times New Roman"/>
          <w:iCs/>
          <w:kern w:val="0"/>
          <w:sz w:val="24"/>
          <w:szCs w:val="24"/>
          <w:lang w:val="en-US"/>
          <w14:ligatures w14:val="none"/>
        </w:rPr>
        <w:t xml:space="preserve"> mg</w:t>
      </w:r>
      <w:r w:rsidR="00521DB7" w:rsidRPr="00AF74AC">
        <w:rPr>
          <w:rFonts w:ascii="Times New Roman" w:eastAsia="Calibri" w:hAnsi="Times New Roman" w:cs="Times New Roman"/>
          <w:iCs/>
          <w:kern w:val="0"/>
          <w:sz w:val="24"/>
          <w:szCs w:val="24"/>
          <w:lang w:val="en-US"/>
          <w14:ligatures w14:val="none"/>
        </w:rPr>
        <w:t xml:space="preserve"> </w:t>
      </w:r>
      <w:r w:rsidR="004B7588" w:rsidRPr="00AF74AC">
        <w:rPr>
          <w:rFonts w:ascii="Times New Roman" w:eastAsia="Calibri" w:hAnsi="Times New Roman" w:cs="Times New Roman"/>
          <w:iCs/>
          <w:kern w:val="0"/>
          <w:sz w:val="24"/>
          <w:szCs w:val="24"/>
          <w:lang w:val="en-US"/>
          <w14:ligatures w14:val="none"/>
        </w:rPr>
        <w:t>L</w:t>
      </w:r>
      <w:r w:rsidR="00521DB7" w:rsidRPr="00AF74AC">
        <w:rPr>
          <w:rFonts w:ascii="Times New Roman" w:eastAsia="Calibri" w:hAnsi="Times New Roman" w:cs="Times New Roman"/>
          <w:iCs/>
          <w:kern w:val="0"/>
          <w:sz w:val="24"/>
          <w:szCs w:val="24"/>
          <w:vertAlign w:val="superscript"/>
          <w:lang w:val="en-US"/>
          <w14:ligatures w14:val="none"/>
        </w:rPr>
        <w:t>-1</w:t>
      </w:r>
      <w:r w:rsidR="008E6FE5" w:rsidRPr="00AF74AC">
        <w:rPr>
          <w:rFonts w:ascii="Times New Roman" w:eastAsia="Calibri" w:hAnsi="Times New Roman" w:cs="Times New Roman"/>
          <w:iCs/>
          <w:kern w:val="0"/>
          <w:sz w:val="24"/>
          <w:szCs w:val="24"/>
          <w:lang w:val="en-US"/>
          <w14:ligatures w14:val="none"/>
        </w:rPr>
        <w:t xml:space="preserve"> </w:t>
      </w:r>
      <w:r w:rsidR="004B7588"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{"citationID":"Ff7Pxtf0","properties":{"formattedCitation":"(World Health Organization, 2017)","plainCitation":"(World Health Organization, 2017)","noteIndex":0},"citationItems":[{"id":1084,"uris":["http://zotero.org/groups/5035977/items/HRRUD9PQ"],"itemData":{"id":1084,"type":"book","collection-title":"WHO Library Cataloguing-in-Publication Data","edition":"4","event-place":"Geneva","ISBN":"978-92-4-154995-0","language":"en","license":"Licence: CC BY-NC-SA 3.0 IGO","number-of-pages":"631","publisher":"World Health Organization","publisher-place":"Geneva","title":"Guidelines for drinking-water quality: fourth edition incorporating the first addendum.","URL":"https://www.who.int/publications-detail-redirect/9789241549950","author":[{"family":"World Health Organization","given":"World Health Organization"}],"accessed":{"date-parts":[["2023",5,2]]},"issued":{"date-parts":[["2017"]]}},"label":"page"}],"schema":"https://github.com/citation-style-language/schema/raw/master/csl-citation.json"} </w:instrText>
      </w:r>
      <w:r w:rsidR="004B7588"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(World Health Organization, 2017)</w:t>
      </w:r>
      <w:r w:rsidR="004B7588" w:rsidRPr="00AF74AC">
        <w:rPr>
          <w:rFonts w:ascii="Times New Roman" w:eastAsia="Calibri" w:hAnsi="Times New Roman" w:cs="Times New Roman"/>
          <w:iCs/>
          <w:kern w:val="0"/>
          <w:sz w:val="24"/>
          <w:szCs w:val="24"/>
          <w:lang w:val="en-US"/>
          <w14:ligatures w14:val="none"/>
        </w:rPr>
        <w:fldChar w:fldCharType="end"/>
      </w:r>
      <w:r w:rsidR="0064372D">
        <w:rPr>
          <w:rFonts w:ascii="Times New Roman" w:eastAsia="Calibri" w:hAnsi="Times New Roman" w:cs="Times New Roman"/>
          <w:iCs/>
          <w:kern w:val="0"/>
          <w:sz w:val="24"/>
          <w:szCs w:val="24"/>
          <w:lang w:val="en-US"/>
          <w14:ligatures w14:val="none"/>
        </w:rPr>
        <w:t>, causing</w:t>
      </w:r>
      <w:r w:rsidR="004B7588" w:rsidRPr="00AF74AC">
        <w:rPr>
          <w:rFonts w:ascii="Times New Roman" w:eastAsia="Calibri" w:hAnsi="Times New Roman" w:cs="Times New Roman"/>
          <w:iCs/>
          <w:kern w:val="0"/>
          <w:sz w:val="24"/>
          <w:szCs w:val="24"/>
          <w:lang w:val="en-US"/>
          <w14:ligatures w14:val="none"/>
        </w:rPr>
        <w:t xml:space="preserve"> </w:t>
      </w:r>
      <w:r w:rsidR="008E6FE5" w:rsidRPr="00AF74AC">
        <w:rPr>
          <w:rFonts w:ascii="Times New Roman" w:eastAsia="Calibri" w:hAnsi="Times New Roman" w:cs="Times New Roman"/>
          <w:iCs/>
          <w:kern w:val="0"/>
          <w:sz w:val="24"/>
          <w:szCs w:val="24"/>
          <w:lang w:val="en-US"/>
          <w14:ligatures w14:val="none"/>
        </w:rPr>
        <w:t>water aesthetic and operation</w:t>
      </w:r>
      <w:r w:rsidR="00787126">
        <w:rPr>
          <w:rFonts w:ascii="Times New Roman" w:eastAsia="Calibri" w:hAnsi="Times New Roman" w:cs="Times New Roman"/>
          <w:iCs/>
          <w:kern w:val="0"/>
          <w:sz w:val="24"/>
          <w:szCs w:val="24"/>
          <w:lang w:val="en-US"/>
          <w14:ligatures w14:val="none"/>
        </w:rPr>
        <w:t>al</w:t>
      </w:r>
      <w:r w:rsidR="008E6FE5" w:rsidRPr="00AF74AC">
        <w:rPr>
          <w:rFonts w:ascii="Times New Roman" w:eastAsia="Calibri" w:hAnsi="Times New Roman" w:cs="Times New Roman"/>
          <w:iCs/>
          <w:kern w:val="0"/>
          <w:sz w:val="24"/>
          <w:szCs w:val="24"/>
          <w:lang w:val="en-US"/>
          <w14:ligatures w14:val="none"/>
        </w:rPr>
        <w:t xml:space="preserve"> problems</w:t>
      </w:r>
      <w:r w:rsidR="00DA78AD">
        <w:rPr>
          <w:rFonts w:ascii="Times New Roman" w:eastAsia="Calibri" w:hAnsi="Times New Roman" w:cs="Times New Roman"/>
          <w:iCs/>
          <w:kern w:val="0"/>
          <w:sz w:val="24"/>
          <w:szCs w:val="24"/>
          <w:lang w:val="en-US"/>
          <w14:ligatures w14:val="none"/>
        </w:rPr>
        <w:t xml:space="preserve"> </w:t>
      </w:r>
      <w:r w:rsidR="008E6FE5" w:rsidRPr="00AF74AC">
        <w:rPr>
          <w:rFonts w:ascii="Times New Roman" w:eastAsia="Calibri" w:hAnsi="Times New Roman" w:cs="Times New Roman"/>
          <w:iCs/>
          <w:kern w:val="0"/>
          <w:sz w:val="24"/>
          <w:szCs w:val="24"/>
          <w:lang w:val="en-US"/>
          <w14:ligatures w14:val="none"/>
        </w:rPr>
        <w:fldChar w:fldCharType="begin"/>
      </w:r>
      <w:r w:rsidR="00DE0E6D">
        <w:rPr>
          <w:rFonts w:ascii="Times New Roman" w:eastAsia="Calibri" w:hAnsi="Times New Roman" w:cs="Times New Roman"/>
          <w:iCs/>
          <w:kern w:val="0"/>
          <w:sz w:val="24"/>
          <w:szCs w:val="24"/>
          <w:lang w:val="en-US"/>
          <w14:ligatures w14:val="none"/>
        </w:rPr>
        <w:instrText xml:space="preserve"> ADDIN ZOTERO_ITEM CSL_CITATION {"citationID":"F9Xj3Vrx","properties":{"formattedCitation":"(Li et al., 2019)","plainCitation":"(Li et al., 2019)","noteIndex":0},"citationItems":[{"id":1092,"uris":["http://zotero.org/groups/5035977/items/SJJJTL3B"],"itemData":{"id":1092,"type":"article-journal","abstract":"Drinking water discoloration is one of the most common customer complaints. The accumulation of residual manganese (Mn) in drinking water distribution systems (DWDS) accounts for part of the discolored water that reaches household taps. Field studies were conducted at seven full-scale DWDS to investigate the deposition and release behaviors of Mn in different forms and at different concentrations in finished water. The results show that particulate Mn tended to accumulate in DWDS even at concentrations as low as 10 μg/L. The oxidation of soluble Mn(II) ions in DWDS was highly affected by water chemistries as well as water age; 10 μg/L of soluble Mn could still transform into particulate Mn under suitable conditions. When total Mn concentration in finished water was below 5 μg/L, erosion of Mn deposits occurred in DWDS with a Mn deposit inventory. Soluble Mn release was observed when chlorine or chlorine dioxide concentration was lower than 0.1 mg/L, and the release was speculated to be a result of microbial reductive dissolution of Mn oxides. Ensuring the total Mn concentration is below 10 μg/L and decreasing the particulate Mn concentration to 5 μg/L in finished water are both recommended to minimize Mn accumulation risk in DWDS. Enhanced oxidation and filtration for Mn removal during water treatment processes are proposed.","container-title":"Water Research","DOI":"10.1016/j.watres.2019.114897","ISSN":"0043-1354","journalAbbreviation":"Water Research","language":"en","page":"114897","source":"ScienceDirect","title":"Field studies of manganese deposition and release in drinking water distribution systems: Insight into deposit control","title-short":"Field studies of manganese deposition and release in drinking water distribution systems","volume":"163","author":[{"family":"Li","given":"Guiwei"},{"family":"Ma","given":"Xu"},{"family":"Chen","given":"Ruya"},{"family":"Yu","given":"Ying"},{"family":"Tao","given":"Hui"},{"family":"Shi","given":"Baoyou"}],"issued":{"date-parts":[["2019",10,15]]}}}],"schema":"https://github.com/citation-style-language/schema/raw/master/csl-citation.json"} </w:instrText>
      </w:r>
      <w:r w:rsidR="008E6FE5"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(Li et al., 2019)</w:t>
      </w:r>
      <w:r w:rsidR="008E6FE5" w:rsidRPr="00AF74AC">
        <w:rPr>
          <w:rFonts w:ascii="Times New Roman" w:eastAsia="Calibri" w:hAnsi="Times New Roman" w:cs="Times New Roman"/>
          <w:iCs/>
          <w:kern w:val="0"/>
          <w:sz w:val="24"/>
          <w:szCs w:val="24"/>
          <w:lang w:val="en-US"/>
          <w14:ligatures w14:val="none"/>
        </w:rPr>
        <w:fldChar w:fldCharType="end"/>
      </w:r>
      <w:r w:rsidR="008E6FE5" w:rsidRPr="00AF74AC">
        <w:rPr>
          <w:rFonts w:ascii="Times New Roman" w:eastAsia="Calibri" w:hAnsi="Times New Roman" w:cs="Times New Roman"/>
          <w:iCs/>
          <w:kern w:val="0"/>
          <w:sz w:val="24"/>
          <w:szCs w:val="24"/>
          <w:lang w:val="en-US"/>
          <w14:ligatures w14:val="none"/>
        </w:rPr>
        <w:t xml:space="preserve">. </w:t>
      </w:r>
      <w:r w:rsidR="00AF7C7B">
        <w:rPr>
          <w:rFonts w:ascii="Times New Roman" w:eastAsia="Calibri" w:hAnsi="Times New Roman" w:cs="Times New Roman"/>
          <w:iCs/>
          <w:kern w:val="0"/>
          <w:sz w:val="24"/>
          <w:szCs w:val="24"/>
          <w:lang w:val="en-US"/>
          <w14:ligatures w14:val="none"/>
        </w:rPr>
        <w:t>Thus</w:t>
      </w:r>
      <w:r w:rsidR="00776D97" w:rsidRPr="00AF74AC">
        <w:rPr>
          <w:rFonts w:ascii="Times New Roman" w:eastAsia="Calibri" w:hAnsi="Times New Roman" w:cs="Times New Roman"/>
          <w:iCs/>
          <w:kern w:val="0"/>
          <w:sz w:val="24"/>
          <w:szCs w:val="24"/>
          <w:lang w:val="en-US"/>
          <w14:ligatures w14:val="none"/>
        </w:rPr>
        <w:t>, Mn</w:t>
      </w:r>
      <w:r w:rsidR="005B429C" w:rsidRPr="00AF74AC">
        <w:rPr>
          <w:rFonts w:ascii="Times New Roman" w:eastAsia="Calibri" w:hAnsi="Times New Roman" w:cs="Times New Roman"/>
          <w:iCs/>
          <w:kern w:val="0"/>
          <w:sz w:val="24"/>
          <w:szCs w:val="24"/>
          <w:vertAlign w:val="superscript"/>
          <w:lang w:val="en-US"/>
          <w14:ligatures w14:val="none"/>
        </w:rPr>
        <w:t>2+</w:t>
      </w:r>
      <w:r w:rsidR="005B429C" w:rsidRPr="00AF74AC">
        <w:rPr>
          <w:rFonts w:ascii="Times New Roman" w:eastAsia="Calibri" w:hAnsi="Times New Roman" w:cs="Times New Roman"/>
          <w:iCs/>
          <w:kern w:val="0"/>
          <w:sz w:val="24"/>
          <w:szCs w:val="24"/>
          <w:lang w:val="en-US"/>
          <w14:ligatures w14:val="none"/>
        </w:rPr>
        <w:t xml:space="preserve"> </w:t>
      </w:r>
      <w:r w:rsidR="00776D97" w:rsidRPr="00AF74AC">
        <w:rPr>
          <w:rFonts w:ascii="Times New Roman" w:eastAsia="Calibri" w:hAnsi="Times New Roman" w:cs="Times New Roman"/>
          <w:iCs/>
          <w:kern w:val="0"/>
          <w:sz w:val="24"/>
          <w:szCs w:val="24"/>
          <w:lang w:val="en-US"/>
          <w14:ligatures w14:val="none"/>
        </w:rPr>
        <w:t xml:space="preserve">is conventionally removed </w:t>
      </w:r>
      <w:r w:rsidR="006F06D5" w:rsidRPr="00AF74AC">
        <w:rPr>
          <w:rFonts w:ascii="Times New Roman" w:eastAsia="Calibri" w:hAnsi="Times New Roman" w:cs="Times New Roman"/>
          <w:iCs/>
          <w:kern w:val="0"/>
          <w:sz w:val="24"/>
          <w:szCs w:val="24"/>
          <w:lang w:val="en-US"/>
          <w14:ligatures w14:val="none"/>
        </w:rPr>
        <w:t>from drinking water</w:t>
      </w:r>
      <w:r w:rsidR="00AF7C7B">
        <w:rPr>
          <w:rFonts w:ascii="Times New Roman" w:eastAsia="Calibri" w:hAnsi="Times New Roman" w:cs="Times New Roman"/>
          <w:iCs/>
          <w:kern w:val="0"/>
          <w:sz w:val="24"/>
          <w:szCs w:val="24"/>
          <w:lang w:val="en-US"/>
          <w14:ligatures w14:val="none"/>
        </w:rPr>
        <w:t>,</w:t>
      </w:r>
      <w:r w:rsidR="00133952">
        <w:rPr>
          <w:rFonts w:ascii="Times New Roman" w:eastAsia="Calibri" w:hAnsi="Times New Roman" w:cs="Times New Roman"/>
          <w:iCs/>
          <w:kern w:val="0"/>
          <w:sz w:val="24"/>
          <w:szCs w:val="24"/>
          <w:lang w:val="en-US"/>
          <w14:ligatures w14:val="none"/>
        </w:rPr>
        <w:t xml:space="preserve"> aiming to</w:t>
      </w:r>
      <w:r w:rsidR="00776D97" w:rsidRPr="00AF74AC">
        <w:rPr>
          <w:rFonts w:ascii="Times New Roman" w:eastAsia="Calibri" w:hAnsi="Times New Roman" w:cs="Times New Roman"/>
          <w:iCs/>
          <w:kern w:val="0"/>
          <w:sz w:val="24"/>
          <w:szCs w:val="24"/>
          <w:lang w:val="en-US"/>
          <w14:ligatures w14:val="none"/>
        </w:rPr>
        <w:t xml:space="preserve"> </w:t>
      </w:r>
      <w:r w:rsidR="00133952">
        <w:rPr>
          <w:rFonts w:ascii="Times New Roman" w:eastAsia="Calibri" w:hAnsi="Times New Roman" w:cs="Times New Roman"/>
          <w:iCs/>
          <w:kern w:val="0"/>
          <w:sz w:val="24"/>
          <w:szCs w:val="24"/>
          <w:lang w:val="en-US"/>
          <w14:ligatures w14:val="none"/>
        </w:rPr>
        <w:t xml:space="preserve">reduce </w:t>
      </w:r>
      <w:r w:rsidR="008830E5">
        <w:rPr>
          <w:rFonts w:ascii="Times New Roman" w:eastAsia="Calibri" w:hAnsi="Times New Roman" w:cs="Times New Roman"/>
          <w:iCs/>
          <w:kern w:val="0"/>
          <w:sz w:val="24"/>
          <w:szCs w:val="24"/>
          <w:lang w:val="en-US"/>
          <w14:ligatures w14:val="none"/>
        </w:rPr>
        <w:t>its</w:t>
      </w:r>
      <w:r w:rsidR="00133952">
        <w:rPr>
          <w:rFonts w:ascii="Times New Roman" w:eastAsia="Calibri" w:hAnsi="Times New Roman" w:cs="Times New Roman"/>
          <w:iCs/>
          <w:kern w:val="0"/>
          <w:sz w:val="24"/>
          <w:szCs w:val="24"/>
          <w:lang w:val="en-US"/>
          <w14:ligatures w14:val="none"/>
        </w:rPr>
        <w:t xml:space="preserve"> concentration </w:t>
      </w:r>
      <w:r w:rsidR="008E6FE5" w:rsidRPr="00AF74AC">
        <w:rPr>
          <w:rFonts w:ascii="Times New Roman" w:eastAsia="Calibri" w:hAnsi="Times New Roman" w:cs="Times New Roman"/>
          <w:iCs/>
          <w:kern w:val="0"/>
          <w:sz w:val="24"/>
          <w:szCs w:val="24"/>
          <w:lang w:val="en-US"/>
          <w14:ligatures w14:val="none"/>
        </w:rPr>
        <w:t>below 0.02 mg</w:t>
      </w:r>
      <w:r w:rsidR="00973050" w:rsidRPr="00AF74AC">
        <w:rPr>
          <w:rFonts w:ascii="Times New Roman" w:eastAsia="Calibri" w:hAnsi="Times New Roman" w:cs="Times New Roman"/>
          <w:iCs/>
          <w:kern w:val="0"/>
          <w:sz w:val="24"/>
          <w:szCs w:val="24"/>
          <w:lang w:val="en-US"/>
          <w14:ligatures w14:val="none"/>
        </w:rPr>
        <w:t xml:space="preserve"> </w:t>
      </w:r>
      <w:r w:rsidR="008E6FE5" w:rsidRPr="00AF74AC">
        <w:rPr>
          <w:rFonts w:ascii="Times New Roman" w:eastAsia="Calibri" w:hAnsi="Times New Roman" w:cs="Times New Roman"/>
          <w:iCs/>
          <w:kern w:val="0"/>
          <w:sz w:val="24"/>
          <w:szCs w:val="24"/>
          <w:lang w:val="en-US"/>
          <w14:ligatures w14:val="none"/>
        </w:rPr>
        <w:t>L</w:t>
      </w:r>
      <w:r w:rsidR="00973050" w:rsidRPr="00AF74AC">
        <w:rPr>
          <w:rFonts w:ascii="Times New Roman" w:eastAsia="Calibri" w:hAnsi="Times New Roman" w:cs="Times New Roman"/>
          <w:iCs/>
          <w:kern w:val="0"/>
          <w:sz w:val="24"/>
          <w:szCs w:val="24"/>
          <w:vertAlign w:val="superscript"/>
          <w:lang w:val="en-US"/>
          <w14:ligatures w14:val="none"/>
        </w:rPr>
        <w:t>-1</w:t>
      </w:r>
      <w:r w:rsidR="008E6FE5" w:rsidRPr="00AF74AC">
        <w:rPr>
          <w:rFonts w:ascii="Times New Roman" w:eastAsia="Calibri" w:hAnsi="Times New Roman" w:cs="Times New Roman"/>
          <w:iCs/>
          <w:kern w:val="0"/>
          <w:sz w:val="24"/>
          <w:szCs w:val="24"/>
          <w:lang w:val="en-US"/>
          <w14:ligatures w14:val="none"/>
        </w:rPr>
        <w:t xml:space="preserve"> </w:t>
      </w:r>
      <w:r w:rsidR="006F06D5"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{"citationID":"HYQXay0V","properties":{"formattedCitation":"(Tobiason et al., 2016)","plainCitation":"(Tobiason et al., 2016)","noteIndex":0},"citationItems":[{"id":1088,"uris":["http://zotero.org/groups/5035977/items/IUWF43UE"],"itemData":{"id":1088,"type":"article-journal","abstract":"Manganese (Mn) in drinking water can cause aesthetic and operational problems. Mn removal is necessary and often has major implications for treatment train design. This review provides an introduction to Mn occurrence and summarizes historic and recent research on removal mechanisms practiced in drinking water treatment. Manganese is removed by physical, chemical, and biological processes or by a combination of these methods. Although physical and chemical removal processes have been studied for decades, knowledge gaps still exist. The discovery of undesirable by-products when certain oxidants are used in treatment has impacted physical–chemical Mn removal methods. Understanding of the microorganisms present in systems that practice biological Mn removal has increased in the last decade as molecular methods have become more sophisticated, resulting in increasing use of biofiltration for Mn removal. The choice of Mn removal method is very much impacted by overall water chemistry and co-contaminants and must be integrated into the overall water treatment facility design and operation.","container-title":"Current Pollution Reports","DOI":"10.1007/s40726-016-0036-2","ISSN":"2198-6592","issue":"3","journalAbbreviation":"Curr Pollution Rep","language":"en","page":"168-177","source":"Springer Link","title":"Manganese Removal from Drinking Water Sources","volume":"2","author":[{"family":"Tobiason","given":"John E."},{"family":"Bazilio","given":"Arianne"},{"family":"Goodwill","given":"Joseph"},{"family":"Mai","given":"Xuyen"},{"family":"Nguyen","given":"Chuyen"}],"issued":{"date-parts":[["2016",9,1]]}}}],"schema":"https://github.com/citation-style-language/schema/raw/master/csl-citation.json"} </w:instrText>
      </w:r>
      <w:r w:rsidR="006F06D5"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(Tobiason et al., 2016)</w:t>
      </w:r>
      <w:r w:rsidR="006F06D5" w:rsidRPr="00AF74AC">
        <w:rPr>
          <w:rFonts w:ascii="Times New Roman" w:eastAsia="Calibri" w:hAnsi="Times New Roman" w:cs="Times New Roman"/>
          <w:iCs/>
          <w:kern w:val="0"/>
          <w:sz w:val="24"/>
          <w:szCs w:val="24"/>
          <w:lang w:val="en-US"/>
          <w14:ligatures w14:val="none"/>
        </w:rPr>
        <w:fldChar w:fldCharType="end"/>
      </w:r>
      <w:r w:rsidR="008E6FE5" w:rsidRPr="00AF74AC">
        <w:rPr>
          <w:rFonts w:ascii="Times New Roman" w:eastAsia="Calibri" w:hAnsi="Times New Roman" w:cs="Times New Roman"/>
          <w:iCs/>
          <w:kern w:val="0"/>
          <w:sz w:val="24"/>
          <w:szCs w:val="24"/>
          <w:lang w:val="en-US"/>
          <w14:ligatures w14:val="none"/>
        </w:rPr>
        <w:t>.</w:t>
      </w:r>
      <w:r w:rsidR="00D9736E" w:rsidRPr="00AF74AC">
        <w:rPr>
          <w:rFonts w:ascii="Times New Roman" w:eastAsia="Calibri" w:hAnsi="Times New Roman" w:cs="Times New Roman"/>
          <w:iCs/>
          <w:kern w:val="0"/>
          <w:sz w:val="24"/>
          <w:szCs w:val="24"/>
          <w:lang w:val="en-US"/>
          <w14:ligatures w14:val="none"/>
        </w:rPr>
        <w:t xml:space="preserve"> </w:t>
      </w:r>
      <w:r w:rsidR="001B4625">
        <w:rPr>
          <w:rFonts w:ascii="Times New Roman" w:eastAsia="Calibri" w:hAnsi="Times New Roman" w:cs="Times New Roman"/>
          <w:iCs/>
          <w:kern w:val="0"/>
          <w:sz w:val="24"/>
          <w:szCs w:val="24"/>
          <w:lang w:val="en-US"/>
          <w14:ligatures w14:val="none"/>
        </w:rPr>
        <w:t>In b</w:t>
      </w:r>
      <w:r w:rsidR="00D9736E" w:rsidRPr="00AF74AC">
        <w:rPr>
          <w:rFonts w:ascii="Times New Roman" w:eastAsia="Calibri" w:hAnsi="Times New Roman" w:cs="Times New Roman"/>
          <w:iCs/>
          <w:kern w:val="0"/>
          <w:sz w:val="24"/>
          <w:szCs w:val="24"/>
          <w:lang w:val="en-US"/>
          <w14:ligatures w14:val="none"/>
        </w:rPr>
        <w:t>iofiltration</w:t>
      </w:r>
      <w:r w:rsidR="001B4625">
        <w:rPr>
          <w:rFonts w:ascii="Times New Roman" w:eastAsia="Calibri" w:hAnsi="Times New Roman" w:cs="Times New Roman"/>
          <w:iCs/>
          <w:kern w:val="0"/>
          <w:sz w:val="24"/>
          <w:szCs w:val="24"/>
          <w:lang w:val="en-US"/>
          <w14:ligatures w14:val="none"/>
        </w:rPr>
        <w:t xml:space="preserve"> systems</w:t>
      </w:r>
      <w:r w:rsidR="00D9736E" w:rsidRPr="00AF74AC">
        <w:rPr>
          <w:rFonts w:ascii="Times New Roman" w:eastAsia="Calibri" w:hAnsi="Times New Roman" w:cs="Times New Roman"/>
          <w:iCs/>
          <w:kern w:val="0"/>
          <w:sz w:val="24"/>
          <w:szCs w:val="24"/>
          <w:lang w:val="en-US"/>
          <w14:ligatures w14:val="none"/>
        </w:rPr>
        <w:t xml:space="preserve">, such as biological activated carbon (BAC), </w:t>
      </w:r>
      <w:r w:rsidR="00881B6E">
        <w:rPr>
          <w:rFonts w:ascii="Times New Roman" w:eastAsia="Calibri" w:hAnsi="Times New Roman" w:cs="Times New Roman"/>
          <w:iCs/>
          <w:kern w:val="0"/>
          <w:sz w:val="24"/>
          <w:szCs w:val="24"/>
          <w:lang w:val="en-US"/>
          <w14:ligatures w14:val="none"/>
        </w:rPr>
        <w:t xml:space="preserve">the </w:t>
      </w:r>
      <w:r w:rsidR="00881B6E" w:rsidRPr="00AF74AC">
        <w:rPr>
          <w:rFonts w:ascii="Times New Roman" w:eastAsia="Calibri" w:hAnsi="Times New Roman" w:cs="Times New Roman"/>
          <w:iCs/>
          <w:kern w:val="0"/>
          <w:sz w:val="24"/>
          <w:szCs w:val="24"/>
          <w:lang w:val="en-US"/>
          <w14:ligatures w14:val="none"/>
        </w:rPr>
        <w:t>Mn</w:t>
      </w:r>
      <w:r w:rsidR="00881B6E" w:rsidRPr="00AF74AC">
        <w:rPr>
          <w:rFonts w:ascii="Times New Roman" w:eastAsia="Calibri" w:hAnsi="Times New Roman" w:cs="Times New Roman"/>
          <w:iCs/>
          <w:kern w:val="0"/>
          <w:sz w:val="24"/>
          <w:szCs w:val="24"/>
          <w:vertAlign w:val="superscript"/>
          <w:lang w:val="en-US"/>
          <w14:ligatures w14:val="none"/>
        </w:rPr>
        <w:t>2+</w:t>
      </w:r>
      <w:r w:rsidR="00881B6E" w:rsidRPr="00AF74AC">
        <w:rPr>
          <w:rFonts w:ascii="Times New Roman" w:eastAsia="Calibri" w:hAnsi="Times New Roman" w:cs="Times New Roman"/>
          <w:iCs/>
          <w:kern w:val="0"/>
          <w:sz w:val="24"/>
          <w:szCs w:val="24"/>
          <w:lang w:val="en-US"/>
          <w14:ligatures w14:val="none"/>
        </w:rPr>
        <w:t xml:space="preserve"> </w:t>
      </w:r>
      <w:r w:rsidR="00881B6E">
        <w:rPr>
          <w:rFonts w:ascii="Times New Roman" w:eastAsia="Calibri" w:hAnsi="Times New Roman" w:cs="Times New Roman"/>
          <w:iCs/>
          <w:kern w:val="0"/>
          <w:sz w:val="24"/>
          <w:szCs w:val="24"/>
          <w:lang w:val="en-US"/>
          <w14:ligatures w14:val="none"/>
        </w:rPr>
        <w:t xml:space="preserve">is adsorbed </w:t>
      </w:r>
      <w:r w:rsidR="00881B6E" w:rsidRPr="00AF74AC">
        <w:rPr>
          <w:rFonts w:ascii="Times New Roman" w:eastAsia="Calibri" w:hAnsi="Times New Roman" w:cs="Times New Roman"/>
          <w:iCs/>
          <w:kern w:val="0"/>
          <w:sz w:val="24"/>
          <w:szCs w:val="24"/>
          <w:lang w:val="en-US"/>
          <w14:ligatures w14:val="none"/>
        </w:rPr>
        <w:t xml:space="preserve">in </w:t>
      </w:r>
      <w:r w:rsidR="00881B6E">
        <w:rPr>
          <w:rFonts w:ascii="Times New Roman" w:eastAsia="Calibri" w:hAnsi="Times New Roman" w:cs="Times New Roman"/>
          <w:iCs/>
          <w:kern w:val="0"/>
          <w:sz w:val="24"/>
          <w:szCs w:val="24"/>
          <w:lang w:val="en-US"/>
          <w14:ligatures w14:val="none"/>
        </w:rPr>
        <w:t xml:space="preserve">the </w:t>
      </w:r>
      <w:r w:rsidR="00881B6E" w:rsidRPr="00AF74AC">
        <w:rPr>
          <w:rFonts w:ascii="Times New Roman" w:eastAsia="Calibri" w:hAnsi="Times New Roman" w:cs="Times New Roman"/>
          <w:iCs/>
          <w:kern w:val="0"/>
          <w:sz w:val="24"/>
          <w:szCs w:val="24"/>
          <w:lang w:val="en-US"/>
          <w14:ligatures w14:val="none"/>
        </w:rPr>
        <w:t>biofilm</w:t>
      </w:r>
      <w:r w:rsidR="00881B6E">
        <w:rPr>
          <w:rFonts w:ascii="Times New Roman" w:eastAsia="Calibri" w:hAnsi="Times New Roman" w:cs="Times New Roman"/>
          <w:iCs/>
          <w:kern w:val="0"/>
          <w:sz w:val="24"/>
          <w:szCs w:val="24"/>
          <w:lang w:val="en-US"/>
          <w14:ligatures w14:val="none"/>
        </w:rPr>
        <w:t xml:space="preserve"> matrix</w:t>
      </w:r>
      <w:r w:rsidR="00881B6E" w:rsidRPr="00AF74AC">
        <w:rPr>
          <w:rFonts w:ascii="Times New Roman" w:eastAsia="Calibri" w:hAnsi="Times New Roman" w:cs="Times New Roman"/>
          <w:iCs/>
          <w:kern w:val="0"/>
          <w:sz w:val="24"/>
          <w:szCs w:val="24"/>
          <w:lang w:val="en-US"/>
          <w14:ligatures w14:val="none"/>
        </w:rPr>
        <w:t xml:space="preserve"> </w:t>
      </w:r>
      <w:r w:rsidR="00881B6E">
        <w:rPr>
          <w:rFonts w:ascii="Times New Roman" w:eastAsia="Calibri" w:hAnsi="Times New Roman" w:cs="Times New Roman"/>
          <w:iCs/>
          <w:kern w:val="0"/>
          <w:sz w:val="24"/>
          <w:szCs w:val="24"/>
          <w:lang w:val="en-US"/>
          <w14:ligatures w14:val="none"/>
        </w:rPr>
        <w:t xml:space="preserve">growing </w:t>
      </w:r>
      <w:r w:rsidR="00881B6E" w:rsidRPr="00AF74AC">
        <w:rPr>
          <w:rFonts w:ascii="Times New Roman" w:eastAsia="Calibri" w:hAnsi="Times New Roman" w:cs="Times New Roman"/>
          <w:iCs/>
          <w:kern w:val="0"/>
          <w:sz w:val="24"/>
          <w:szCs w:val="24"/>
          <w:lang w:val="en-US"/>
          <w14:ligatures w14:val="none"/>
        </w:rPr>
        <w:t>on</w:t>
      </w:r>
      <w:r w:rsidR="005B429C">
        <w:rPr>
          <w:rFonts w:ascii="Times New Roman" w:eastAsia="Calibri" w:hAnsi="Times New Roman" w:cs="Times New Roman"/>
          <w:iCs/>
          <w:kern w:val="0"/>
          <w:sz w:val="24"/>
          <w:szCs w:val="24"/>
          <w:lang w:val="en-US"/>
          <w14:ligatures w14:val="none"/>
        </w:rPr>
        <w:t xml:space="preserve"> the</w:t>
      </w:r>
      <w:r w:rsidR="00881B6E" w:rsidRPr="00AF74AC">
        <w:rPr>
          <w:rFonts w:ascii="Times New Roman" w:eastAsia="Calibri" w:hAnsi="Times New Roman" w:cs="Times New Roman"/>
          <w:iCs/>
          <w:kern w:val="0"/>
          <w:sz w:val="24"/>
          <w:szCs w:val="24"/>
          <w:lang w:val="en-US"/>
          <w14:ligatures w14:val="none"/>
        </w:rPr>
        <w:t xml:space="preserve"> BAC </w:t>
      </w:r>
      <w:r w:rsidR="00881B6E">
        <w:rPr>
          <w:rFonts w:ascii="Times New Roman" w:eastAsia="Calibri" w:hAnsi="Times New Roman" w:cs="Times New Roman"/>
          <w:iCs/>
          <w:kern w:val="0"/>
          <w:sz w:val="24"/>
          <w:szCs w:val="24"/>
          <w:lang w:val="en-US"/>
          <w14:ligatures w14:val="none"/>
        </w:rPr>
        <w:t>surface and</w:t>
      </w:r>
      <w:r w:rsidR="00F15FE4">
        <w:rPr>
          <w:rFonts w:ascii="Times New Roman" w:eastAsia="Calibri" w:hAnsi="Times New Roman" w:cs="Times New Roman"/>
          <w:iCs/>
          <w:kern w:val="0"/>
          <w:sz w:val="24"/>
          <w:szCs w:val="24"/>
          <w:lang w:val="en-US"/>
          <w14:ligatures w14:val="none"/>
        </w:rPr>
        <w:t xml:space="preserve"> </w:t>
      </w:r>
      <w:r w:rsidR="00881B6E">
        <w:rPr>
          <w:rFonts w:ascii="Times New Roman" w:eastAsia="Calibri" w:hAnsi="Times New Roman" w:cs="Times New Roman"/>
          <w:iCs/>
          <w:kern w:val="0"/>
          <w:sz w:val="24"/>
          <w:szCs w:val="24"/>
          <w:lang w:val="en-US"/>
          <w14:ligatures w14:val="none"/>
        </w:rPr>
        <w:t>oxidized by</w:t>
      </w:r>
      <w:r w:rsidR="001B4625" w:rsidRPr="00AF74AC">
        <w:rPr>
          <w:rFonts w:ascii="Times New Roman" w:eastAsia="Calibri" w:hAnsi="Times New Roman" w:cs="Times New Roman"/>
          <w:iCs/>
          <w:kern w:val="0"/>
          <w:sz w:val="24"/>
          <w:szCs w:val="24"/>
          <w:lang w:val="en-US"/>
          <w14:ligatures w14:val="none"/>
        </w:rPr>
        <w:t xml:space="preserve"> </w:t>
      </w:r>
      <w:proofErr w:type="spellStart"/>
      <w:r w:rsidR="001B4625" w:rsidRPr="00AF74AC">
        <w:rPr>
          <w:rFonts w:ascii="Times New Roman" w:eastAsia="Calibri" w:hAnsi="Times New Roman" w:cs="Times New Roman"/>
          <w:iCs/>
          <w:kern w:val="0"/>
          <w:sz w:val="24"/>
          <w:szCs w:val="24"/>
          <w:lang w:val="en-US"/>
          <w14:ligatures w14:val="none"/>
        </w:rPr>
        <w:t>MnOB</w:t>
      </w:r>
      <w:proofErr w:type="spellEnd"/>
      <w:r w:rsidR="005B429C">
        <w:rPr>
          <w:rFonts w:ascii="Times New Roman" w:eastAsia="Calibri" w:hAnsi="Times New Roman" w:cs="Times New Roman"/>
          <w:iCs/>
          <w:kern w:val="0"/>
          <w:sz w:val="24"/>
          <w:szCs w:val="24"/>
          <w:lang w:val="en-US"/>
          <w14:ligatures w14:val="none"/>
        </w:rPr>
        <w:t xml:space="preserve"> to form </w:t>
      </w:r>
      <w:r w:rsidR="00D9736E" w:rsidRPr="00AF74AC">
        <w:rPr>
          <w:rFonts w:ascii="Times New Roman" w:eastAsia="Calibri" w:hAnsi="Times New Roman" w:cs="Times New Roman"/>
          <w:iCs/>
          <w:kern w:val="0"/>
          <w:sz w:val="24"/>
          <w:szCs w:val="24"/>
          <w:lang w:val="en-US"/>
          <w14:ligatures w14:val="none"/>
        </w:rPr>
        <w:t xml:space="preserve">particulate oxides </w:t>
      </w:r>
      <w:r w:rsidR="00E24C4C" w:rsidRPr="00AF74AC">
        <w:rPr>
          <w:rFonts w:ascii="Times New Roman" w:eastAsia="Calibri" w:hAnsi="Times New Roman" w:cs="Times New Roman"/>
          <w:iCs/>
          <w:kern w:val="0"/>
          <w:sz w:val="24"/>
          <w:szCs w:val="24"/>
          <w:lang w:val="en-US"/>
          <w14:ligatures w14:val="none"/>
        </w:rPr>
        <w:t xml:space="preserve">that </w:t>
      </w:r>
      <w:r w:rsidR="00D9736E" w:rsidRPr="00AF74AC">
        <w:rPr>
          <w:rFonts w:ascii="Times New Roman" w:eastAsia="Calibri" w:hAnsi="Times New Roman" w:cs="Times New Roman"/>
          <w:iCs/>
          <w:kern w:val="0"/>
          <w:sz w:val="24"/>
          <w:szCs w:val="24"/>
          <w:lang w:val="en-US"/>
          <w14:ligatures w14:val="none"/>
        </w:rPr>
        <w:t xml:space="preserve">are then removed by backwashing </w:t>
      </w:r>
      <w:r w:rsidR="00D9736E"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{"citationID":"hQzvuyeb","properties":{"formattedCitation":"(Bernstein et al., 2022)","plainCitation":"(Bernstein et al., 2022)","noteIndex":0},"citationItems":[{"id":1067,"uris":["http://zotero.org/groups/5035977/items/K8RIG8WI"],"itemData":{"id":1067,"type":"article-journal","abstract":"A comparison of granular and biological activated carbon (GAC and BAC) media used for drinking water treatment was made to assess differences in surface elemental composition. Fresh GAC, recently commissioned GAC and end-of-service life BAC from a water treatment plant in New Zealand were analyzed using scanning electron microscopy, energy-dispersive spectroscopy, and inductively coupled plasma-mass spectrometry (ICP-MS). Imaging revealed dense microbial colonization of the BAC surface compared to GAC media, and a mineralized surface layer high in manganese and oxygen. ICP-MS analysis also confirmed high levels of Mn in the BAC media relative to GAC media. As many bacterial species known to colonize BAC filters are also known as Mn oxidizers, this suggests a biogenic origin of the Mn-oxide deposition on the BAC surface. Given the properties of Mn-oxides, they may be implicated in the mechanism by which bacteria capture and metabolize substrates in BAC filters.","container-title":"AWWA Water Science","DOI":"10.1002/aws2.1300","ISSN":"2577-8161","issue":"4","language":"en","note":"_eprint: https://onlinelibrary.wiley.com/doi/pdf/10.1002/aws2.1300","page":"e1300","source":"Wiley Online Library","title":"Accumulation of manganese oxides in biological activated carbon filters: Implications for biodegradation studies","title-short":"Accumulation of manganese oxides in biological activated carbon filters","volume":"4","author":[{"family":"Bernstein","given":"Daniel R."},{"family":"Glasgow","given":"Graeme D. E."},{"family":"Lay","given":"Mark C."},{"family":"Manley-Harris","given":"Merilyn"}],"issued":{"date-parts":[["2022"]]}}}],"schema":"https://github.com/citation-style-language/schema/raw/master/csl-citation.json"} </w:instrText>
      </w:r>
      <w:r w:rsidR="00D9736E"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(Bernstein et al., 2022)</w:t>
      </w:r>
      <w:r w:rsidR="00D9736E" w:rsidRPr="00AF74AC">
        <w:rPr>
          <w:rFonts w:ascii="Times New Roman" w:eastAsia="Calibri" w:hAnsi="Times New Roman" w:cs="Times New Roman"/>
          <w:iCs/>
          <w:kern w:val="0"/>
          <w:sz w:val="24"/>
          <w:szCs w:val="24"/>
          <w:lang w:val="en-US"/>
          <w14:ligatures w14:val="none"/>
        </w:rPr>
        <w:fldChar w:fldCharType="end"/>
      </w:r>
      <w:r w:rsidR="00D9736E" w:rsidRPr="00AF74AC">
        <w:rPr>
          <w:rFonts w:ascii="Times New Roman" w:eastAsia="Calibri" w:hAnsi="Times New Roman" w:cs="Times New Roman"/>
          <w:iCs/>
          <w:kern w:val="0"/>
          <w:sz w:val="24"/>
          <w:szCs w:val="24"/>
          <w:lang w:val="en-US"/>
          <w14:ligatures w14:val="none"/>
        </w:rPr>
        <w:t xml:space="preserve">. </w:t>
      </w:r>
      <w:r w:rsidR="0023564F" w:rsidRPr="0023564F">
        <w:rPr>
          <w:rFonts w:ascii="Times New Roman" w:eastAsia="Calibri" w:hAnsi="Times New Roman" w:cs="Times New Roman"/>
          <w:iCs/>
          <w:kern w:val="0"/>
          <w:sz w:val="24"/>
          <w:szCs w:val="24"/>
          <w:lang w:val="en-US"/>
          <w14:ligatures w14:val="none"/>
        </w:rPr>
        <w:t xml:space="preserve">Recently, biofiltration research has </w:t>
      </w:r>
      <w:r w:rsidR="0023564F">
        <w:rPr>
          <w:rFonts w:ascii="Times New Roman" w:eastAsia="Calibri" w:hAnsi="Times New Roman" w:cs="Times New Roman"/>
          <w:iCs/>
          <w:kern w:val="0"/>
          <w:sz w:val="24"/>
          <w:szCs w:val="24"/>
          <w:lang w:val="en-US"/>
          <w14:ligatures w14:val="none"/>
        </w:rPr>
        <w:t>focused on</w:t>
      </w:r>
      <w:r w:rsidR="0023564F" w:rsidRPr="0023564F">
        <w:rPr>
          <w:rFonts w:ascii="Times New Roman" w:eastAsia="Calibri" w:hAnsi="Times New Roman" w:cs="Times New Roman"/>
          <w:iCs/>
          <w:kern w:val="0"/>
          <w:sz w:val="24"/>
          <w:szCs w:val="24"/>
          <w:lang w:val="en-US"/>
          <w14:ligatures w14:val="none"/>
        </w:rPr>
        <w:t xml:space="preserve"> </w:t>
      </w:r>
      <w:r w:rsidR="005B429C">
        <w:rPr>
          <w:rFonts w:ascii="Times New Roman" w:eastAsia="Calibri" w:hAnsi="Times New Roman" w:cs="Times New Roman"/>
          <w:iCs/>
          <w:kern w:val="0"/>
          <w:sz w:val="24"/>
          <w:szCs w:val="24"/>
          <w:lang w:val="en-US"/>
          <w14:ligatures w14:val="none"/>
        </w:rPr>
        <w:t>tailoring</w:t>
      </w:r>
      <w:r w:rsidR="0023564F" w:rsidRPr="0023564F">
        <w:rPr>
          <w:rFonts w:ascii="Times New Roman" w:eastAsia="Calibri" w:hAnsi="Times New Roman" w:cs="Times New Roman"/>
          <w:iCs/>
          <w:kern w:val="0"/>
          <w:sz w:val="24"/>
          <w:szCs w:val="24"/>
          <w:lang w:val="en-US"/>
          <w14:ligatures w14:val="none"/>
        </w:rPr>
        <w:t xml:space="preserve"> microbial</w:t>
      </w:r>
      <w:r w:rsidR="0023564F">
        <w:rPr>
          <w:rFonts w:ascii="Times New Roman" w:eastAsia="Calibri" w:hAnsi="Times New Roman" w:cs="Times New Roman"/>
          <w:iCs/>
          <w:kern w:val="0"/>
          <w:sz w:val="24"/>
          <w:szCs w:val="24"/>
          <w:lang w:val="en-US"/>
          <w14:ligatures w14:val="none"/>
        </w:rPr>
        <w:t xml:space="preserve"> </w:t>
      </w:r>
      <w:r w:rsidR="0023564F" w:rsidRPr="0023564F">
        <w:rPr>
          <w:rFonts w:ascii="Times New Roman" w:eastAsia="Calibri" w:hAnsi="Times New Roman" w:cs="Times New Roman"/>
          <w:iCs/>
          <w:kern w:val="0"/>
          <w:sz w:val="24"/>
          <w:szCs w:val="24"/>
          <w:lang w:val="en-US"/>
          <w14:ligatures w14:val="none"/>
        </w:rPr>
        <w:t xml:space="preserve">communities </w:t>
      </w:r>
      <w:r w:rsidR="0023564F">
        <w:rPr>
          <w:rFonts w:ascii="Times New Roman" w:eastAsia="Calibri" w:hAnsi="Times New Roman" w:cs="Times New Roman"/>
          <w:iCs/>
          <w:kern w:val="0"/>
          <w:sz w:val="24"/>
          <w:szCs w:val="24"/>
          <w:lang w:val="en-US"/>
          <w14:ligatures w14:val="none"/>
        </w:rPr>
        <w:t>development to enhance</w:t>
      </w:r>
      <w:r w:rsidR="0023564F" w:rsidRPr="0023564F">
        <w:rPr>
          <w:rFonts w:ascii="Times New Roman" w:eastAsia="Calibri" w:hAnsi="Times New Roman" w:cs="Times New Roman"/>
          <w:iCs/>
          <w:kern w:val="0"/>
          <w:sz w:val="24"/>
          <w:szCs w:val="24"/>
          <w:lang w:val="en-US"/>
          <w14:ligatures w14:val="none"/>
        </w:rPr>
        <w:t xml:space="preserve"> </w:t>
      </w:r>
      <w:r w:rsidR="005B429C">
        <w:rPr>
          <w:rFonts w:ascii="Times New Roman" w:eastAsia="Calibri" w:hAnsi="Times New Roman" w:cs="Times New Roman"/>
          <w:iCs/>
          <w:kern w:val="0"/>
          <w:sz w:val="24"/>
          <w:szCs w:val="24"/>
          <w:lang w:val="en-US"/>
          <w14:ligatures w14:val="none"/>
        </w:rPr>
        <w:t xml:space="preserve">its </w:t>
      </w:r>
      <w:r w:rsidR="0023564F" w:rsidRPr="0023564F">
        <w:rPr>
          <w:rFonts w:ascii="Times New Roman" w:eastAsia="Calibri" w:hAnsi="Times New Roman" w:cs="Times New Roman"/>
          <w:iCs/>
          <w:kern w:val="0"/>
          <w:sz w:val="24"/>
          <w:szCs w:val="24"/>
          <w:lang w:val="en-US"/>
          <w14:ligatures w14:val="none"/>
        </w:rPr>
        <w:t>performance</w:t>
      </w:r>
      <w:r w:rsidR="0023564F">
        <w:rPr>
          <w:rFonts w:ascii="Times New Roman" w:eastAsia="Calibri" w:hAnsi="Times New Roman" w:cs="Times New Roman"/>
          <w:iCs/>
          <w:kern w:val="0"/>
          <w:sz w:val="24"/>
          <w:szCs w:val="24"/>
          <w:lang w:val="en-US"/>
          <w14:ligatures w14:val="none"/>
        </w:rPr>
        <w:t xml:space="preserve"> </w:t>
      </w:r>
      <w:r w:rsidR="0023564F">
        <w:rPr>
          <w:rFonts w:ascii="Times New Roman" w:eastAsia="Calibri" w:hAnsi="Times New Roman" w:cs="Times New Roman"/>
          <w:iCs/>
          <w:kern w:val="0"/>
          <w:sz w:val="24"/>
          <w:szCs w:val="24"/>
          <w:lang w:val="en-US"/>
          <w14:ligatures w14:val="none"/>
        </w:rPr>
        <w:fldChar w:fldCharType="begin"/>
      </w:r>
      <w:r w:rsidR="0023564F">
        <w:rPr>
          <w:rFonts w:ascii="Times New Roman" w:eastAsia="Calibri" w:hAnsi="Times New Roman" w:cs="Times New Roman"/>
          <w:iCs/>
          <w:kern w:val="0"/>
          <w:sz w:val="24"/>
          <w:szCs w:val="24"/>
          <w:lang w:val="en-US"/>
          <w14:ligatures w14:val="none"/>
        </w:rPr>
        <w:instrText xml:space="preserve"> ADDIN ZOTERO_ITEM CSL_CITATION {"citationID":"kvb33BIn","properties":{"formattedCitation":"(Kirisits et al., 2019)","plainCitation":"(Kirisits et al., 2019)","noteIndex":0},"citationItems":[{"id":1296,"uris":["http://zotero.org/groups/5035977/items/AXKUFDQH"],"itemData":{"id":1296,"type":"article-journal","abstract":"Drinking water biofiltration processes have evolved over time, moving from unintentional to deliberate, with careful filter media selection, nutrient and trace metal supplementation, oxidant amendment, and bioaugmentation of key microorganisms, to achieve improvements in water quality. Biofiltration is on the precipice of a revolution that aims to customize the microbial community for targeted functional outcomes. These outcomes might be to enhance or introduce target functional activity for contaminant removal, to avoid hydraulic challenges, or to shape beneficially the downstream microbial community. Moving from the foundational molecular techniques that are commonly applied to biofiltration processes, such as amplicon sequencing and quantitative, real-time polymerase chain reaction, the biofiltration revolution will be facilitated by modern biotechnological tools, including metagenomics, metatranscriptomics, and metaproteomics. The application of such tools will provide a rich knowledge base of microbial community structure/function data under various water quality and operational conditions, where this information will be utilized to select biofilter conditions that promote the enrichment and maintenance of microorganisms with the desired functions.","collection-title":"Energy Biotechnology • Environmental Biotechnology","container-title":"Current Opinion in Biotechnology","DOI":"10.1016/j.copbio.2019.05.009","ISSN":"0958-1669","journalAbbreviation":"Current Opinion in Biotechnology","page":"197-204","source":"ScienceDirect","title":"Applying biotechnology for drinking water biofiltration: advancing science and practice","title-short":"Applying biotechnology for drinking water biofiltration","volume":"57","author":[{"family":"Kirisits","given":"Mary Jo"},{"family":"Emelko","given":"Monica B."},{"family":"Pinto","given":"Ameet J."}],"issued":{"date-parts":[["2019",6,1]]}}}],"schema":"https://github.com/citation-style-language/schema/raw/master/csl-citation.json"} </w:instrText>
      </w:r>
      <w:r w:rsidR="0023564F">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(Kirisits et al., 2019)</w:t>
      </w:r>
      <w:r w:rsidR="0023564F">
        <w:rPr>
          <w:rFonts w:ascii="Times New Roman" w:eastAsia="Calibri" w:hAnsi="Times New Roman" w:cs="Times New Roman"/>
          <w:iCs/>
          <w:kern w:val="0"/>
          <w:sz w:val="24"/>
          <w:szCs w:val="24"/>
          <w:lang w:val="en-US"/>
          <w14:ligatures w14:val="none"/>
        </w:rPr>
        <w:fldChar w:fldCharType="end"/>
      </w:r>
      <w:r w:rsidR="0023564F">
        <w:rPr>
          <w:rFonts w:ascii="Times New Roman" w:eastAsia="Calibri" w:hAnsi="Times New Roman" w:cs="Times New Roman"/>
          <w:iCs/>
          <w:kern w:val="0"/>
          <w:sz w:val="24"/>
          <w:szCs w:val="24"/>
          <w:lang w:val="en-US"/>
          <w14:ligatures w14:val="none"/>
        </w:rPr>
        <w:t xml:space="preserve">. </w:t>
      </w:r>
      <w:r w:rsidR="008824D9" w:rsidRPr="00AF74AC">
        <w:rPr>
          <w:rFonts w:ascii="Times New Roman" w:eastAsia="Calibri" w:hAnsi="Times New Roman" w:cs="Times New Roman"/>
          <w:iCs/>
          <w:kern w:val="0"/>
          <w:sz w:val="24"/>
          <w:szCs w:val="24"/>
          <w:lang w:val="en-US"/>
          <w14:ligatures w14:val="none"/>
        </w:rPr>
        <w:t xml:space="preserve">While several studies have investigated the </w:t>
      </w:r>
      <w:r w:rsidR="008824D9" w:rsidRPr="000D6BCB">
        <w:rPr>
          <w:rFonts w:ascii="Times New Roman" w:eastAsia="Calibri" w:hAnsi="Times New Roman" w:cs="Times New Roman"/>
          <w:iCs/>
          <w:kern w:val="0"/>
          <w:sz w:val="24"/>
          <w:szCs w:val="24"/>
          <w:lang w:val="en-US"/>
          <w14:ligatures w14:val="none"/>
        </w:rPr>
        <w:t xml:space="preserve">microbial </w:t>
      </w:r>
      <w:r w:rsidR="008824D9" w:rsidRPr="0048219C">
        <w:rPr>
          <w:rFonts w:ascii="Times New Roman" w:eastAsia="Calibri" w:hAnsi="Times New Roman" w:cs="Times New Roman"/>
          <w:iCs/>
          <w:kern w:val="0"/>
          <w:sz w:val="24"/>
          <w:szCs w:val="24"/>
          <w:lang w:val="en-US"/>
          <w14:ligatures w14:val="none"/>
        </w:rPr>
        <w:t xml:space="preserve">communities </w:t>
      </w:r>
      <w:r w:rsidR="001C4B85" w:rsidRPr="0048219C">
        <w:rPr>
          <w:rFonts w:ascii="Times New Roman" w:eastAsia="Calibri" w:hAnsi="Times New Roman" w:cs="Times New Roman"/>
          <w:iCs/>
          <w:kern w:val="0"/>
          <w:sz w:val="24"/>
          <w:szCs w:val="24"/>
          <w:lang w:val="en-US"/>
          <w14:ligatures w14:val="none"/>
        </w:rPr>
        <w:t>in</w:t>
      </w:r>
      <w:r w:rsidR="008F3C7D" w:rsidRPr="0048219C">
        <w:rPr>
          <w:rFonts w:ascii="Times New Roman" w:eastAsia="Calibri" w:hAnsi="Times New Roman" w:cs="Times New Roman"/>
          <w:iCs/>
          <w:kern w:val="0"/>
          <w:sz w:val="24"/>
          <w:szCs w:val="24"/>
          <w:lang w:val="en-US"/>
          <w14:ligatures w14:val="none"/>
        </w:rPr>
        <w:t xml:space="preserve"> </w:t>
      </w:r>
      <w:r w:rsidR="008824D9" w:rsidRPr="0048219C">
        <w:rPr>
          <w:rFonts w:ascii="Times New Roman" w:eastAsia="Calibri" w:hAnsi="Times New Roman" w:cs="Times New Roman"/>
          <w:iCs/>
          <w:kern w:val="0"/>
          <w:sz w:val="24"/>
          <w:szCs w:val="24"/>
          <w:lang w:val="en-US"/>
          <w14:ligatures w14:val="none"/>
        </w:rPr>
        <w:t>BAC filter biofilms</w:t>
      </w:r>
      <w:r w:rsidR="00E24C4C" w:rsidRPr="0048219C">
        <w:rPr>
          <w:rFonts w:ascii="Times New Roman" w:eastAsia="Calibri" w:hAnsi="Times New Roman" w:cs="Times New Roman"/>
          <w:iCs/>
          <w:kern w:val="0"/>
          <w:sz w:val="24"/>
          <w:szCs w:val="24"/>
          <w:lang w:val="en-US"/>
          <w14:ligatures w14:val="none"/>
        </w:rPr>
        <w:t xml:space="preserve"> </w:t>
      </w:r>
      <w:r w:rsidR="00E24C4C" w:rsidRPr="0048219C">
        <w:rPr>
          <w:rFonts w:ascii="Times New Roman" w:eastAsia="Calibri" w:hAnsi="Times New Roman" w:cs="Times New Roman"/>
          <w:iCs/>
          <w:kern w:val="0"/>
          <w:sz w:val="24"/>
          <w:szCs w:val="24"/>
          <w:lang w:val="en-US"/>
          <w14:ligatures w14:val="none"/>
        </w:rPr>
        <w:fldChar w:fldCharType="begin"/>
      </w:r>
      <w:r w:rsidR="0048219C" w:rsidRPr="0048219C">
        <w:rPr>
          <w:rFonts w:ascii="Times New Roman" w:eastAsia="Calibri" w:hAnsi="Times New Roman" w:cs="Times New Roman"/>
          <w:iCs/>
          <w:kern w:val="0"/>
          <w:sz w:val="24"/>
          <w:szCs w:val="24"/>
          <w:lang w:val="en-US"/>
          <w14:ligatures w14:val="none"/>
        </w:rPr>
        <w:instrText xml:space="preserve"> ADDIN ZOTERO_ITEM CSL_CITATION {"citationID":"YjYjXKZZ","properties":{"formattedCitation":"(Lu et al., 2022, 2020; Qi et al., 2019)","plainCitation":"(Lu et al., 2022, 2020; Qi et al., 2019)","noteIndex":0},"citationItems":[{"id":1099,"uris":["http://zotero.org/groups/5035977/items/UP3T7FD7"],"itemData":{"id":1099,"type":"article-journal","abstract":"A new focus on biofiltration has emerged that aims to shape microbial communities to improve treatment efficacy. It is therefore necessary to understand the linkages between microbial community structure and biofilter function. However, the assembly and interaction of microbial communities in biological activated carbon (BAC) filters are unknown. In this study, we selected one coal-based granular activated carbon (GAC), GAC-13, with simultaneously developed micropore and micro-level macropore volume used for a bench-scale BAC column experiment, and compared it with other coal-based GACs and wood-based GAC in terms of the dissolved organic carbon (DOC) removal and microbial community characteristics. The results showed that there was no difference between the DOC removal efficiency of BAC-13 and the other two coal-based BAC filters with high iodine value in the period dominated by adsorption, while the DOC removal efficiency of BAC-13 (64.7±0.6%) was significantly higher than that of other BAC filters (36.3±0.8–54.1±0.4%) with a difference of 0.3–0.7 mg/L in DOC during the steady state. The bacterial communities were strongly assembled by deterministic rather than stochastic factors, where the surface polarity of GAC had a greater effect on the microbial communities than its physical properties. The corresponding co-occurrence network revealed that microbes in the BAC filter may be more cooperative than competitive. The keystone bacterium Hyphomicrobium, which had a relatively low abundance, contributed 0.3–1% more to the most abundant functions and produced 5–21 proteins/(g·GAC) more than the dominant bacterium Sphingobium. The metaproteomic-based approach could provide more accurate information regarding the contributions of different species to metabolic functions. The pore size distribution of GAC was found to be an important factor in determining BAC filter performance; the most important pore sizes were micropores and micro-level macropores (0.2–10 μm and &gt;100 μm in diameter), and the latter impacted the abundance of keystone species. Overall, our findings provide new insights into shaping microbial communities by optimizing pore size structure to improve BAC performance, especially the abundance of keystone species.","container-title":"Water Research","DOI":"10.1016/j.watres.2022.118104","ISSN":"0043-1354","journalAbbreviation":"Water Research","language":"en","page":"118104","source":"ScienceDirect","title":"Can we shape microbial communities to enhance biological activated carbon filter performance?","volume":"212","author":[{"family":"Lu","given":"Zedong"},{"family":"Jing","given":"Zibo"},{"family":"Huang","given":"Jing"},{"family":"Ke","given":"Yanchu"},{"family":"Li","given":"Chen"},{"family":"Zhao","given":"Zhinan"},{"family":"Ao","given":"Xiuwei"},{"family":"Sun","given":"Wenjun"}],"issued":{"date-parts":[["2022",4,1]]}},"label":"page"},{"id":1291,"uris":["http://zotero.org/groups/5035977/items/XD28EEL9"],"itemData":{"id":1291,"type":"article-journal","abstract":"Proper granular activated carbon (GAC) selection could improve the performance of biological activated carbon (BAC) ﬁlters through a combination of adsorption and biodegradation, while the GACs used in BAC ﬁlters are now mainly selected according to adsorption function, ignoring biodegradation. In this study, sand ﬁlter efﬂuent obtained from a drinking water treatment plant was fed into continuous-ﬂow bench-scale BAC columns operated in parallel over 245 days to examine the effects of GAC pore-size distribution on BAC ﬁlter performance, in terms of the dissolved organic carbon (DOC) and disinfection byproduct (DBP) precursors. A metagenomic analysis indicated that bacterial community structure played an important role in BAC ﬁlter performance. A signiﬁcant correlation was found between metabolism-related proteins and the volume of micro-level macropores based on metaproteomic analysis. It is suggested that the adsorption saturation was dynamic and that adsorption played a role in the performance of the BAC ﬁlters throughout the 245-day operating period. Renewed adsorption capacity, or bioregeneration, was driven by bacterial metabolic activity. Such activity largely depended on the organic matter adsorbed by the GAC, in which micro-level macropores, especially those with diameters of 0.2e10 mm, played an important but previously unrecognized role. The results suggest that more attention should be paid to well-developed pores and pore-size distribution in the production and selection of GAC used for full-scale drinking water bioﬁlters.","container-title":"Water Research","DOI":"10.1016/j.watres.2020.115768","ISSN":"00431354","journalAbbreviation":"Water Research","language":"en","page":"115768","source":"DOI.org (Crossref)","title":"Effect of granular activated carbon pore-size distribution on biological activated carbon filter performance","volume":"177","author":[{"family":"Lu","given":"Zedong"},{"family":"Sun","given":"Wenjun"},{"family":"Li","given":"Chen"},{"family":"Cao","given":"Wenfeng"},{"family":"Jing","given":"Zibo"},{"family":"Li","given":"Simiao"},{"family":"Ao","given":"Xiuwei"},{"family":"Chen","given":"Chao"},{"family":"Liu","given":"Shuming"}],"issued":{"date-parts":[["2020",6]]}}},{"id":1293,"uris":["http://zotero.org/groups/5035977/items/MVVSALNP"],"itemData":{"id":1293,"type":"article-journal","container-title":"Frontiers of Environmental Science &amp; Engineering","DOI":"10.1007/s11783-019-1100-0","ISSN":"2095-2201, 2095-221X","issue":"1","journalAbbreviation":"Front. Environ. Sci. Eng.","language":"en","page":"15","source":"DOI.org (Crossref)","title":"Effect of biological activated carbon filter depth and backwashing process on transformation of biofilm community","volume":"13","author":[{"family":"Qi","given":"Wanqi"},{"family":"Li","given":"Weiying"},{"family":"Zhang","given":"Junpeng"},{"family":"Wu","given":"Xuan"},{"family":"Zhang","given":"Jie"},{"family":"Zhang","given":"Wei"}],"issued":{"date-parts":[["2019",2]]}}}],"schema":"https://github.com/citation-style-language/schema/raw/master/csl-citation.json"} </w:instrText>
      </w:r>
      <w:r w:rsidR="00E24C4C" w:rsidRPr="0048219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w:t>
      </w:r>
      <w:r w:rsidR="00A60096">
        <w:rPr>
          <w:rFonts w:ascii="Times New Roman" w:hAnsi="Times New Roman" w:cs="Times New Roman"/>
          <w:sz w:val="24"/>
        </w:rPr>
        <w:t xml:space="preserve">e.g. </w:t>
      </w:r>
      <w:r w:rsidR="00003FCF" w:rsidRPr="00003FCF">
        <w:rPr>
          <w:rFonts w:ascii="Times New Roman" w:hAnsi="Times New Roman" w:cs="Times New Roman"/>
          <w:sz w:val="24"/>
        </w:rPr>
        <w:t>Lu et al., 2022, 2020; Qi et al., 2019)</w:t>
      </w:r>
      <w:r w:rsidR="00E24C4C" w:rsidRPr="0048219C">
        <w:rPr>
          <w:rFonts w:ascii="Times New Roman" w:eastAsia="Calibri" w:hAnsi="Times New Roman" w:cs="Times New Roman"/>
          <w:iCs/>
          <w:kern w:val="0"/>
          <w:sz w:val="24"/>
          <w:szCs w:val="24"/>
          <w:lang w:val="en-US"/>
          <w14:ligatures w14:val="none"/>
        </w:rPr>
        <w:fldChar w:fldCharType="end"/>
      </w:r>
      <w:r w:rsidR="008824D9" w:rsidRPr="0048219C">
        <w:rPr>
          <w:rFonts w:ascii="Times New Roman" w:eastAsia="Calibri" w:hAnsi="Times New Roman" w:cs="Times New Roman"/>
          <w:iCs/>
          <w:kern w:val="0"/>
          <w:sz w:val="24"/>
          <w:szCs w:val="24"/>
          <w:lang w:val="en-US"/>
          <w14:ligatures w14:val="none"/>
        </w:rPr>
        <w:t xml:space="preserve">, </w:t>
      </w:r>
      <w:r w:rsidR="00D549C4" w:rsidRPr="0048219C">
        <w:rPr>
          <w:rFonts w:ascii="Times New Roman" w:eastAsia="Calibri" w:hAnsi="Times New Roman" w:cs="Times New Roman"/>
          <w:iCs/>
          <w:kern w:val="0"/>
          <w:sz w:val="24"/>
          <w:szCs w:val="24"/>
          <w:lang w:val="en-US"/>
          <w14:ligatures w14:val="none"/>
        </w:rPr>
        <w:t>to the best of our knowledge</w:t>
      </w:r>
      <w:r w:rsidR="00DC1704" w:rsidRPr="0048219C">
        <w:rPr>
          <w:rFonts w:ascii="Times New Roman" w:eastAsia="Calibri" w:hAnsi="Times New Roman" w:cs="Times New Roman"/>
          <w:iCs/>
          <w:kern w:val="0"/>
          <w:sz w:val="24"/>
          <w:szCs w:val="24"/>
          <w:lang w:val="en-US"/>
          <w14:ligatures w14:val="none"/>
        </w:rPr>
        <w:t>,</w:t>
      </w:r>
      <w:r w:rsidR="00D549C4" w:rsidRPr="0048219C">
        <w:rPr>
          <w:rFonts w:ascii="Times New Roman" w:eastAsia="Calibri" w:hAnsi="Times New Roman" w:cs="Times New Roman"/>
          <w:iCs/>
          <w:kern w:val="0"/>
          <w:sz w:val="24"/>
          <w:szCs w:val="24"/>
          <w:lang w:val="en-US"/>
          <w14:ligatures w14:val="none"/>
        </w:rPr>
        <w:t xml:space="preserve"> </w:t>
      </w:r>
      <w:r w:rsidR="008824D9" w:rsidRPr="0048219C">
        <w:rPr>
          <w:rFonts w:ascii="Times New Roman" w:eastAsia="Calibri" w:hAnsi="Times New Roman" w:cs="Times New Roman"/>
          <w:iCs/>
          <w:kern w:val="0"/>
          <w:sz w:val="24"/>
          <w:szCs w:val="24"/>
          <w:lang w:val="en-US"/>
          <w14:ligatures w14:val="none"/>
        </w:rPr>
        <w:t xml:space="preserve">none of them have specifically </w:t>
      </w:r>
      <w:r w:rsidR="0021525C" w:rsidRPr="0048219C">
        <w:rPr>
          <w:rFonts w:ascii="Times New Roman" w:eastAsia="Calibri" w:hAnsi="Times New Roman" w:cs="Times New Roman"/>
          <w:iCs/>
          <w:kern w:val="0"/>
          <w:sz w:val="24"/>
          <w:szCs w:val="24"/>
          <w:lang w:val="en-US"/>
          <w14:ligatures w14:val="none"/>
        </w:rPr>
        <w:t>emphasized</w:t>
      </w:r>
      <w:r w:rsidR="008824D9" w:rsidRPr="00AF74AC">
        <w:rPr>
          <w:rFonts w:ascii="Times New Roman" w:eastAsia="Calibri" w:hAnsi="Times New Roman" w:cs="Times New Roman"/>
          <w:iCs/>
          <w:kern w:val="0"/>
          <w:sz w:val="24"/>
          <w:szCs w:val="24"/>
          <w:lang w:val="en-US"/>
          <w14:ligatures w14:val="none"/>
        </w:rPr>
        <w:t xml:space="preserve"> </w:t>
      </w:r>
      <w:bookmarkStart w:id="24" w:name="_Hlk132998228"/>
      <w:proofErr w:type="spellStart"/>
      <w:r w:rsidR="008824D9" w:rsidRPr="00AF74AC">
        <w:rPr>
          <w:rFonts w:ascii="Times New Roman" w:eastAsia="Calibri" w:hAnsi="Times New Roman" w:cs="Times New Roman"/>
          <w:iCs/>
          <w:kern w:val="0"/>
          <w:sz w:val="24"/>
          <w:szCs w:val="24"/>
          <w:lang w:val="en-US"/>
          <w14:ligatures w14:val="none"/>
        </w:rPr>
        <w:t>MnOB</w:t>
      </w:r>
      <w:bookmarkEnd w:id="24"/>
      <w:proofErr w:type="spellEnd"/>
      <w:r w:rsidR="008824D9" w:rsidRPr="00AF74AC">
        <w:rPr>
          <w:rFonts w:ascii="Times New Roman" w:eastAsia="Calibri" w:hAnsi="Times New Roman" w:cs="Times New Roman"/>
          <w:iCs/>
          <w:kern w:val="0"/>
          <w:sz w:val="24"/>
          <w:szCs w:val="24"/>
          <w:lang w:val="en-US"/>
          <w14:ligatures w14:val="none"/>
        </w:rPr>
        <w:t xml:space="preserve"> </w:t>
      </w:r>
      <w:r w:rsidR="0021525C" w:rsidRPr="00AF74AC">
        <w:rPr>
          <w:rFonts w:ascii="Times New Roman" w:eastAsia="Calibri" w:hAnsi="Times New Roman" w:cs="Times New Roman"/>
          <w:iCs/>
          <w:kern w:val="0"/>
          <w:sz w:val="24"/>
          <w:szCs w:val="24"/>
          <w:lang w:val="en-US"/>
          <w14:ligatures w14:val="none"/>
        </w:rPr>
        <w:t>sub</w:t>
      </w:r>
      <w:r w:rsidR="008824D9" w:rsidRPr="00AF74AC">
        <w:rPr>
          <w:rFonts w:ascii="Times New Roman" w:eastAsia="Calibri" w:hAnsi="Times New Roman" w:cs="Times New Roman"/>
          <w:iCs/>
          <w:kern w:val="0"/>
          <w:sz w:val="24"/>
          <w:szCs w:val="24"/>
          <w:lang w:val="en-US"/>
          <w14:ligatures w14:val="none"/>
        </w:rPr>
        <w:t>populations</w:t>
      </w:r>
      <w:r w:rsidR="0021525C" w:rsidRPr="00AF74AC">
        <w:rPr>
          <w:rFonts w:ascii="Times New Roman" w:eastAsia="Calibri" w:hAnsi="Times New Roman" w:cs="Times New Roman"/>
          <w:iCs/>
          <w:kern w:val="0"/>
          <w:sz w:val="24"/>
          <w:szCs w:val="24"/>
          <w:lang w:val="en-US"/>
          <w14:ligatures w14:val="none"/>
        </w:rPr>
        <w:t xml:space="preserve"> in descriptions of the biofilm community profiles</w:t>
      </w:r>
      <w:r w:rsidR="008824D9" w:rsidRPr="00AF74AC">
        <w:rPr>
          <w:rFonts w:ascii="Times New Roman" w:eastAsia="Calibri" w:hAnsi="Times New Roman" w:cs="Times New Roman"/>
          <w:iCs/>
          <w:kern w:val="0"/>
          <w:sz w:val="24"/>
          <w:szCs w:val="24"/>
          <w:lang w:val="en-US"/>
          <w14:ligatures w14:val="none"/>
        </w:rPr>
        <w:t xml:space="preserve">. </w:t>
      </w:r>
      <w:r w:rsidR="0023300F" w:rsidRPr="00AF74AC">
        <w:rPr>
          <w:rFonts w:ascii="Times New Roman" w:eastAsia="Calibri" w:hAnsi="Times New Roman" w:cs="Times New Roman"/>
          <w:iCs/>
          <w:kern w:val="0"/>
          <w:sz w:val="24"/>
          <w:szCs w:val="24"/>
          <w:lang w:val="en-US"/>
          <w14:ligatures w14:val="none"/>
        </w:rPr>
        <w:t>T</w:t>
      </w:r>
      <w:r w:rsidR="008824D9" w:rsidRPr="00AF74AC">
        <w:rPr>
          <w:rFonts w:ascii="Times New Roman" w:eastAsia="Calibri" w:hAnsi="Times New Roman" w:cs="Times New Roman"/>
          <w:iCs/>
          <w:kern w:val="0"/>
          <w:sz w:val="24"/>
          <w:szCs w:val="24"/>
          <w:lang w:val="en-US"/>
          <w14:ligatures w14:val="none"/>
        </w:rPr>
        <w:t>his study</w:t>
      </w:r>
      <w:r w:rsidR="002F4CE1" w:rsidRPr="00AF74AC">
        <w:rPr>
          <w:rFonts w:ascii="Times New Roman" w:eastAsia="Calibri" w:hAnsi="Times New Roman" w:cs="Times New Roman"/>
          <w:iCs/>
          <w:kern w:val="0"/>
          <w:sz w:val="24"/>
          <w:szCs w:val="24"/>
          <w:lang w:val="en-US"/>
          <w14:ligatures w14:val="none"/>
        </w:rPr>
        <w:t xml:space="preserve"> </w:t>
      </w:r>
      <w:r w:rsidR="0023300F" w:rsidRPr="00AF74AC">
        <w:rPr>
          <w:rFonts w:ascii="Times New Roman" w:eastAsia="Calibri" w:hAnsi="Times New Roman" w:cs="Times New Roman"/>
          <w:iCs/>
          <w:kern w:val="0"/>
          <w:sz w:val="24"/>
          <w:szCs w:val="24"/>
          <w:lang w:val="en-US"/>
          <w14:ligatures w14:val="none"/>
        </w:rPr>
        <w:t>focused</w:t>
      </w:r>
      <w:r w:rsidR="002F4CE1" w:rsidRPr="00AF74AC">
        <w:rPr>
          <w:rFonts w:ascii="Times New Roman" w:eastAsia="Calibri" w:hAnsi="Times New Roman" w:cs="Times New Roman"/>
          <w:iCs/>
          <w:kern w:val="0"/>
          <w:sz w:val="24"/>
          <w:szCs w:val="24"/>
          <w:lang w:val="en-US"/>
          <w14:ligatures w14:val="none"/>
        </w:rPr>
        <w:t xml:space="preserve"> </w:t>
      </w:r>
      <w:r w:rsidR="00DC1704" w:rsidRPr="00AF74AC">
        <w:rPr>
          <w:rFonts w:ascii="Times New Roman" w:eastAsia="Calibri" w:hAnsi="Times New Roman" w:cs="Times New Roman"/>
          <w:iCs/>
          <w:kern w:val="0"/>
          <w:sz w:val="24"/>
          <w:szCs w:val="24"/>
          <w:lang w:val="en-US"/>
          <w14:ligatures w14:val="none"/>
        </w:rPr>
        <w:t>on</w:t>
      </w:r>
      <w:r w:rsidR="0009015E" w:rsidRPr="00AF74AC">
        <w:rPr>
          <w:rFonts w:ascii="Times New Roman" w:eastAsia="Calibri" w:hAnsi="Times New Roman" w:cs="Times New Roman"/>
          <w:iCs/>
          <w:kern w:val="0"/>
          <w:sz w:val="24"/>
          <w:szCs w:val="24"/>
          <w:lang w:val="en-US"/>
          <w14:ligatures w14:val="none"/>
        </w:rPr>
        <w:t xml:space="preserve"> further characteriz</w:t>
      </w:r>
      <w:r w:rsidR="0023300F" w:rsidRPr="00AF74AC">
        <w:rPr>
          <w:rFonts w:ascii="Times New Roman" w:eastAsia="Calibri" w:hAnsi="Times New Roman" w:cs="Times New Roman"/>
          <w:iCs/>
          <w:kern w:val="0"/>
          <w:sz w:val="24"/>
          <w:szCs w:val="24"/>
          <w:lang w:val="en-US"/>
          <w14:ligatures w14:val="none"/>
        </w:rPr>
        <w:t>ation</w:t>
      </w:r>
      <w:r w:rsidR="00221611" w:rsidRPr="00AF74AC">
        <w:rPr>
          <w:rFonts w:ascii="Times New Roman" w:eastAsia="Calibri" w:hAnsi="Times New Roman" w:cs="Times New Roman"/>
          <w:iCs/>
          <w:kern w:val="0"/>
          <w:sz w:val="24"/>
          <w:szCs w:val="24"/>
          <w:lang w:val="en-US"/>
          <w14:ligatures w14:val="none"/>
        </w:rPr>
        <w:t xml:space="preserve"> of </w:t>
      </w:r>
      <w:r w:rsidR="0009015E" w:rsidRPr="00AF74AC">
        <w:rPr>
          <w:rFonts w:ascii="Times New Roman" w:eastAsia="Calibri" w:hAnsi="Times New Roman" w:cs="Times New Roman"/>
          <w:iCs/>
          <w:kern w:val="0"/>
          <w:sz w:val="24"/>
          <w:szCs w:val="24"/>
          <w:lang w:val="en-US"/>
          <w14:ligatures w14:val="none"/>
        </w:rPr>
        <w:t xml:space="preserve">the </w:t>
      </w:r>
      <w:r w:rsidR="00A60096">
        <w:rPr>
          <w:rFonts w:ascii="Times New Roman" w:eastAsia="Calibri" w:hAnsi="Times New Roman" w:cs="Times New Roman"/>
          <w:iCs/>
          <w:kern w:val="0"/>
          <w:sz w:val="24"/>
          <w:szCs w:val="24"/>
          <w:lang w:val="en-US"/>
          <w14:ligatures w14:val="none"/>
        </w:rPr>
        <w:t xml:space="preserve">potential for </w:t>
      </w:r>
      <w:r w:rsidR="0009015E" w:rsidRPr="00AF74AC">
        <w:rPr>
          <w:rFonts w:ascii="Times New Roman" w:eastAsia="Calibri" w:hAnsi="Times New Roman" w:cs="Times New Roman"/>
          <w:iCs/>
          <w:kern w:val="0"/>
          <w:sz w:val="24"/>
          <w:szCs w:val="24"/>
          <w:lang w:val="en-US"/>
          <w14:ligatures w14:val="none"/>
        </w:rPr>
        <w:t>biological oxidation of Mn</w:t>
      </w:r>
      <w:r w:rsidR="005B429C" w:rsidRPr="00AF74AC">
        <w:rPr>
          <w:rFonts w:ascii="Times New Roman" w:eastAsia="Calibri" w:hAnsi="Times New Roman" w:cs="Times New Roman"/>
          <w:iCs/>
          <w:kern w:val="0"/>
          <w:sz w:val="24"/>
          <w:szCs w:val="24"/>
          <w:vertAlign w:val="superscript"/>
          <w:lang w:val="en-US"/>
          <w14:ligatures w14:val="none"/>
        </w:rPr>
        <w:t>2+</w:t>
      </w:r>
      <w:r w:rsidR="005B429C" w:rsidRPr="00AF74AC">
        <w:rPr>
          <w:rFonts w:ascii="Times New Roman" w:eastAsia="Calibri" w:hAnsi="Times New Roman" w:cs="Times New Roman"/>
          <w:iCs/>
          <w:kern w:val="0"/>
          <w:sz w:val="24"/>
          <w:szCs w:val="24"/>
          <w:lang w:val="en-US"/>
          <w14:ligatures w14:val="none"/>
        </w:rPr>
        <w:t xml:space="preserve"> </w:t>
      </w:r>
      <w:r w:rsidR="0009015E" w:rsidRPr="00AF74AC">
        <w:rPr>
          <w:rFonts w:ascii="Times New Roman" w:eastAsia="Calibri" w:hAnsi="Times New Roman" w:cs="Times New Roman"/>
          <w:iCs/>
          <w:kern w:val="0"/>
          <w:sz w:val="24"/>
          <w:szCs w:val="24"/>
          <w:lang w:val="en-US"/>
          <w14:ligatures w14:val="none"/>
        </w:rPr>
        <w:t xml:space="preserve">in a </w:t>
      </w:r>
      <w:r w:rsidR="002B17AE" w:rsidRPr="00AF74AC">
        <w:rPr>
          <w:rFonts w:ascii="Times New Roman" w:eastAsia="Calibri" w:hAnsi="Times New Roman" w:cs="Times New Roman"/>
          <w:iCs/>
          <w:kern w:val="0"/>
          <w:sz w:val="24"/>
          <w:szCs w:val="24"/>
          <w:lang w:val="en-US"/>
          <w14:ligatures w14:val="none"/>
        </w:rPr>
        <w:t xml:space="preserve">full-scale </w:t>
      </w:r>
      <w:r w:rsidR="0009015E" w:rsidRPr="00AF74AC">
        <w:rPr>
          <w:rFonts w:ascii="Times New Roman" w:eastAsia="Calibri" w:hAnsi="Times New Roman" w:cs="Times New Roman"/>
          <w:iCs/>
          <w:kern w:val="0"/>
          <w:sz w:val="24"/>
          <w:szCs w:val="24"/>
          <w:lang w:val="en-US"/>
          <w14:ligatures w14:val="none"/>
        </w:rPr>
        <w:t>BAC</w:t>
      </w:r>
      <w:r w:rsidR="002B17AE" w:rsidRPr="00AF74AC">
        <w:rPr>
          <w:rFonts w:ascii="Times New Roman" w:eastAsia="Calibri" w:hAnsi="Times New Roman" w:cs="Times New Roman"/>
          <w:iCs/>
          <w:kern w:val="0"/>
          <w:sz w:val="24"/>
          <w:szCs w:val="24"/>
          <w:lang w:val="en-US"/>
          <w14:ligatures w14:val="none"/>
        </w:rPr>
        <w:t xml:space="preserve"> filter</w:t>
      </w:r>
      <w:r w:rsidR="00C912AD">
        <w:rPr>
          <w:rFonts w:ascii="Times New Roman" w:eastAsia="Calibri" w:hAnsi="Times New Roman" w:cs="Times New Roman"/>
          <w:iCs/>
          <w:kern w:val="0"/>
          <w:sz w:val="24"/>
          <w:szCs w:val="24"/>
          <w:lang w:val="en-US"/>
          <w14:ligatures w14:val="none"/>
        </w:rPr>
        <w:t>, normally</w:t>
      </w:r>
      <w:r w:rsidR="0009015E" w:rsidRPr="00AF74AC">
        <w:rPr>
          <w:rFonts w:ascii="Times New Roman" w:eastAsia="Calibri" w:hAnsi="Times New Roman" w:cs="Times New Roman"/>
          <w:iCs/>
          <w:kern w:val="0"/>
          <w:sz w:val="24"/>
          <w:szCs w:val="24"/>
          <w:lang w:val="en-US"/>
          <w14:ligatures w14:val="none"/>
        </w:rPr>
        <w:t xml:space="preserve"> </w:t>
      </w:r>
      <w:r w:rsidR="002F4CE1" w:rsidRPr="00AF74AC">
        <w:rPr>
          <w:rFonts w:ascii="Times New Roman" w:eastAsia="Calibri" w:hAnsi="Times New Roman" w:cs="Times New Roman"/>
          <w:iCs/>
          <w:kern w:val="0"/>
          <w:sz w:val="24"/>
          <w:szCs w:val="24"/>
          <w:lang w:val="en-US"/>
          <w14:ligatures w14:val="none"/>
        </w:rPr>
        <w:t>achieving</w:t>
      </w:r>
      <w:r w:rsidR="0009015E" w:rsidRPr="00AF74AC">
        <w:rPr>
          <w:rFonts w:ascii="Times New Roman" w:eastAsia="Calibri" w:hAnsi="Times New Roman" w:cs="Times New Roman"/>
          <w:iCs/>
          <w:kern w:val="0"/>
          <w:sz w:val="24"/>
          <w:szCs w:val="24"/>
          <w:lang w:val="en-US"/>
          <w14:ligatures w14:val="none"/>
        </w:rPr>
        <w:t xml:space="preserve"> complete removal of Mn from secondary wastewater</w:t>
      </w:r>
      <w:r w:rsidR="003B5AB0">
        <w:rPr>
          <w:rFonts w:ascii="Times New Roman" w:eastAsia="Calibri" w:hAnsi="Times New Roman" w:cs="Times New Roman"/>
          <w:iCs/>
          <w:kern w:val="0"/>
          <w:sz w:val="24"/>
          <w:szCs w:val="24"/>
          <w:lang w:val="en-US"/>
          <w14:ligatures w14:val="none"/>
        </w:rPr>
        <w:t xml:space="preserve"> treatment </w:t>
      </w:r>
      <w:r w:rsidR="0009015E" w:rsidRPr="00AF74AC">
        <w:rPr>
          <w:rFonts w:ascii="Times New Roman" w:eastAsia="Calibri" w:hAnsi="Times New Roman" w:cs="Times New Roman"/>
          <w:iCs/>
          <w:kern w:val="0"/>
          <w:sz w:val="24"/>
          <w:szCs w:val="24"/>
          <w:lang w:val="en-US"/>
          <w14:ligatures w14:val="none"/>
        </w:rPr>
        <w:t>effluent</w:t>
      </w:r>
      <w:r w:rsidR="00C81EA9">
        <w:rPr>
          <w:rFonts w:ascii="Times New Roman" w:eastAsia="Calibri" w:hAnsi="Times New Roman" w:cs="Times New Roman"/>
          <w:iCs/>
          <w:kern w:val="0"/>
          <w:sz w:val="24"/>
          <w:szCs w:val="24"/>
          <w:lang w:val="en-US"/>
          <w14:ligatures w14:val="none"/>
        </w:rPr>
        <w:t xml:space="preserve"> (</w:t>
      </w:r>
      <w:proofErr w:type="spellStart"/>
      <w:r w:rsidR="00C81EA9">
        <w:rPr>
          <w:rFonts w:ascii="Times New Roman" w:eastAsia="Calibri" w:hAnsi="Times New Roman" w:cs="Times New Roman"/>
          <w:iCs/>
          <w:kern w:val="0"/>
          <w:sz w:val="24"/>
          <w:szCs w:val="24"/>
          <w:lang w:val="en-US"/>
          <w14:ligatures w14:val="none"/>
        </w:rPr>
        <w:t>Bernadet</w:t>
      </w:r>
      <w:proofErr w:type="spellEnd"/>
      <w:r w:rsidR="00C81EA9">
        <w:rPr>
          <w:rFonts w:ascii="Times New Roman" w:eastAsia="Calibri" w:hAnsi="Times New Roman" w:cs="Times New Roman"/>
          <w:iCs/>
          <w:kern w:val="0"/>
          <w:sz w:val="24"/>
          <w:szCs w:val="24"/>
          <w:lang w:val="en-US"/>
          <w14:ligatures w14:val="none"/>
        </w:rPr>
        <w:t xml:space="preserve"> et al., 2023)</w:t>
      </w:r>
      <w:r w:rsidR="002F4CE1" w:rsidRPr="00AF74AC">
        <w:rPr>
          <w:rFonts w:ascii="Times New Roman" w:eastAsia="Calibri" w:hAnsi="Times New Roman" w:cs="Times New Roman"/>
          <w:iCs/>
          <w:kern w:val="0"/>
          <w:sz w:val="24"/>
          <w:szCs w:val="24"/>
          <w:lang w:val="en-US"/>
          <w14:ligatures w14:val="none"/>
        </w:rPr>
        <w:t>. B</w:t>
      </w:r>
      <w:r w:rsidR="008824D9" w:rsidRPr="00AF74AC">
        <w:rPr>
          <w:rFonts w:ascii="Times New Roman" w:eastAsia="Calibri" w:hAnsi="Times New Roman" w:cs="Times New Roman"/>
          <w:iCs/>
          <w:kern w:val="0"/>
          <w:sz w:val="24"/>
          <w:szCs w:val="24"/>
          <w:lang w:val="en-US"/>
          <w14:ligatures w14:val="none"/>
        </w:rPr>
        <w:t xml:space="preserve">iofilms </w:t>
      </w:r>
      <w:r w:rsidR="00D5286F">
        <w:rPr>
          <w:rFonts w:ascii="Times New Roman" w:eastAsia="Calibri" w:hAnsi="Times New Roman" w:cs="Times New Roman"/>
          <w:iCs/>
          <w:kern w:val="0"/>
          <w:sz w:val="24"/>
          <w:szCs w:val="24"/>
          <w:lang w:val="en-US"/>
          <w14:ligatures w14:val="none"/>
        </w:rPr>
        <w:t>backwashed</w:t>
      </w:r>
      <w:r w:rsidR="008824D9" w:rsidRPr="00AF74AC">
        <w:rPr>
          <w:rFonts w:ascii="Times New Roman" w:eastAsia="Calibri" w:hAnsi="Times New Roman" w:cs="Times New Roman"/>
          <w:iCs/>
          <w:kern w:val="0"/>
          <w:sz w:val="24"/>
          <w:szCs w:val="24"/>
          <w:lang w:val="en-US"/>
          <w14:ligatures w14:val="none"/>
        </w:rPr>
        <w:t xml:space="preserve"> from</w:t>
      </w:r>
      <w:r w:rsidR="00D5286F">
        <w:rPr>
          <w:rFonts w:ascii="Times New Roman" w:eastAsia="Calibri" w:hAnsi="Times New Roman" w:cs="Times New Roman"/>
          <w:iCs/>
          <w:kern w:val="0"/>
          <w:sz w:val="24"/>
          <w:szCs w:val="24"/>
          <w:lang w:val="en-US"/>
          <w14:ligatures w14:val="none"/>
        </w:rPr>
        <w:t xml:space="preserve"> </w:t>
      </w:r>
      <w:r w:rsidR="006F3290" w:rsidRPr="00AF74AC">
        <w:rPr>
          <w:rFonts w:ascii="Times New Roman" w:eastAsia="Calibri" w:hAnsi="Times New Roman" w:cs="Times New Roman"/>
          <w:iCs/>
          <w:kern w:val="0"/>
          <w:sz w:val="24"/>
          <w:szCs w:val="24"/>
          <w:lang w:val="en-US"/>
          <w14:ligatures w14:val="none"/>
        </w:rPr>
        <w:t xml:space="preserve">BAC </w:t>
      </w:r>
      <w:r w:rsidR="0009015E" w:rsidRPr="00AF74AC">
        <w:rPr>
          <w:rFonts w:ascii="Times New Roman" w:eastAsia="Calibri" w:hAnsi="Times New Roman" w:cs="Times New Roman"/>
          <w:iCs/>
          <w:kern w:val="0"/>
          <w:sz w:val="24"/>
          <w:szCs w:val="24"/>
          <w:lang w:val="en-US"/>
          <w14:ligatures w14:val="none"/>
        </w:rPr>
        <w:t>granules</w:t>
      </w:r>
      <w:r w:rsidR="008824D9" w:rsidRPr="00AF74AC">
        <w:rPr>
          <w:rFonts w:ascii="Times New Roman" w:eastAsia="Calibri" w:hAnsi="Times New Roman" w:cs="Times New Roman"/>
          <w:iCs/>
          <w:kern w:val="0"/>
          <w:sz w:val="24"/>
          <w:szCs w:val="24"/>
          <w:lang w:val="en-US"/>
          <w14:ligatures w14:val="none"/>
        </w:rPr>
        <w:t xml:space="preserve"> were used to </w:t>
      </w:r>
      <w:r w:rsidR="002F4CE1" w:rsidRPr="00AF74AC">
        <w:rPr>
          <w:rFonts w:ascii="Times New Roman" w:eastAsia="Calibri" w:hAnsi="Times New Roman" w:cs="Times New Roman"/>
          <w:iCs/>
          <w:kern w:val="0"/>
          <w:sz w:val="24"/>
          <w:szCs w:val="24"/>
          <w:lang w:val="en-US"/>
          <w14:ligatures w14:val="none"/>
        </w:rPr>
        <w:t>set</w:t>
      </w:r>
      <w:r w:rsidR="0091360E" w:rsidRPr="00AF74AC">
        <w:rPr>
          <w:rFonts w:ascii="Times New Roman" w:eastAsia="Calibri" w:hAnsi="Times New Roman" w:cs="Times New Roman"/>
          <w:iCs/>
          <w:kern w:val="0"/>
          <w:sz w:val="24"/>
          <w:szCs w:val="24"/>
          <w:lang w:val="en-US"/>
          <w14:ligatures w14:val="none"/>
        </w:rPr>
        <w:t>-</w:t>
      </w:r>
      <w:r w:rsidR="002F4CE1" w:rsidRPr="00AF74AC">
        <w:rPr>
          <w:rFonts w:ascii="Times New Roman" w:eastAsia="Calibri" w:hAnsi="Times New Roman" w:cs="Times New Roman"/>
          <w:iCs/>
          <w:kern w:val="0"/>
          <w:sz w:val="24"/>
          <w:szCs w:val="24"/>
          <w:lang w:val="en-US"/>
          <w14:ligatures w14:val="none"/>
        </w:rPr>
        <w:t>up</w:t>
      </w:r>
      <w:r w:rsidR="008824D9" w:rsidRPr="00AF74AC">
        <w:rPr>
          <w:rFonts w:ascii="Times New Roman" w:eastAsia="Calibri" w:hAnsi="Times New Roman" w:cs="Times New Roman"/>
          <w:iCs/>
          <w:kern w:val="0"/>
          <w:sz w:val="24"/>
          <w:szCs w:val="24"/>
          <w:lang w:val="en-US"/>
          <w14:ligatures w14:val="none"/>
        </w:rPr>
        <w:t xml:space="preserve"> </w:t>
      </w:r>
      <w:r w:rsidR="002B17AE" w:rsidRPr="00AF74AC">
        <w:rPr>
          <w:rFonts w:ascii="Times New Roman" w:eastAsia="Calibri" w:hAnsi="Times New Roman" w:cs="Times New Roman"/>
          <w:iCs/>
          <w:kern w:val="0"/>
          <w:sz w:val="24"/>
          <w:szCs w:val="24"/>
          <w:lang w:val="en-US"/>
          <w14:ligatures w14:val="none"/>
        </w:rPr>
        <w:t>enrichment</w:t>
      </w:r>
      <w:r w:rsidR="008824D9" w:rsidRPr="00AF74AC">
        <w:rPr>
          <w:rFonts w:ascii="Times New Roman" w:eastAsia="Calibri" w:hAnsi="Times New Roman" w:cs="Times New Roman"/>
          <w:iCs/>
          <w:kern w:val="0"/>
          <w:sz w:val="24"/>
          <w:szCs w:val="24"/>
          <w:lang w:val="en-US"/>
          <w14:ligatures w14:val="none"/>
        </w:rPr>
        <w:t xml:space="preserve"> cultures fed with</w:t>
      </w:r>
      <w:r w:rsidR="00045639" w:rsidRPr="00AF74AC">
        <w:rPr>
          <w:rFonts w:ascii="Times New Roman" w:eastAsia="Calibri" w:hAnsi="Times New Roman" w:cs="Times New Roman"/>
          <w:iCs/>
          <w:kern w:val="0"/>
          <w:sz w:val="24"/>
          <w:szCs w:val="24"/>
          <w:lang w:val="en-US"/>
          <w14:ligatures w14:val="none"/>
        </w:rPr>
        <w:t xml:space="preserve"> </w:t>
      </w:r>
      <w:r w:rsidR="0091360E" w:rsidRPr="00AF74AC">
        <w:rPr>
          <w:rFonts w:ascii="Times New Roman" w:eastAsia="Calibri" w:hAnsi="Times New Roman" w:cs="Times New Roman"/>
          <w:iCs/>
          <w:kern w:val="0"/>
          <w:sz w:val="24"/>
          <w:szCs w:val="24"/>
          <w:lang w:val="en-US"/>
          <w14:ligatures w14:val="none"/>
        </w:rPr>
        <w:t>manganese carbonate (</w:t>
      </w:r>
      <w:r w:rsidR="008824D9" w:rsidRPr="00AF74AC">
        <w:rPr>
          <w:rFonts w:ascii="Times New Roman" w:eastAsia="Calibri" w:hAnsi="Times New Roman" w:cs="Times New Roman"/>
          <w:iCs/>
          <w:kern w:val="0"/>
          <w:sz w:val="24"/>
          <w:szCs w:val="24"/>
          <w:lang w:val="en-US"/>
          <w14:ligatures w14:val="none"/>
        </w:rPr>
        <w:t>MnCO</w:t>
      </w:r>
      <w:r w:rsidR="008824D9" w:rsidRPr="00AF74AC">
        <w:rPr>
          <w:rFonts w:ascii="Times New Roman" w:eastAsia="Calibri" w:hAnsi="Times New Roman" w:cs="Times New Roman"/>
          <w:iCs/>
          <w:kern w:val="0"/>
          <w:sz w:val="24"/>
          <w:szCs w:val="24"/>
          <w:vertAlign w:val="subscript"/>
          <w:lang w:val="en-US"/>
          <w14:ligatures w14:val="none"/>
        </w:rPr>
        <w:t>3</w:t>
      </w:r>
      <w:r w:rsidR="0091360E" w:rsidRPr="00AF74AC">
        <w:rPr>
          <w:rFonts w:ascii="Times New Roman" w:eastAsia="Calibri" w:hAnsi="Times New Roman" w:cs="Times New Roman"/>
          <w:iCs/>
          <w:kern w:val="0"/>
          <w:sz w:val="24"/>
          <w:szCs w:val="24"/>
          <w:lang w:val="en-US"/>
          <w14:ligatures w14:val="none"/>
        </w:rPr>
        <w:t>)</w:t>
      </w:r>
      <w:r w:rsidR="008824D9" w:rsidRPr="00AF74AC">
        <w:rPr>
          <w:rFonts w:ascii="Times New Roman" w:eastAsia="Calibri" w:hAnsi="Times New Roman" w:cs="Times New Roman"/>
          <w:iCs/>
          <w:kern w:val="0"/>
          <w:sz w:val="24"/>
          <w:szCs w:val="24"/>
          <w:lang w:val="en-US"/>
          <w14:ligatures w14:val="none"/>
        </w:rPr>
        <w:t xml:space="preserve"> as the sole </w:t>
      </w:r>
      <w:r w:rsidR="00FE52EC" w:rsidRPr="00AF74AC">
        <w:rPr>
          <w:rFonts w:ascii="Times New Roman" w:eastAsia="Calibri" w:hAnsi="Times New Roman" w:cs="Times New Roman"/>
          <w:iCs/>
          <w:kern w:val="0"/>
          <w:sz w:val="24"/>
          <w:szCs w:val="24"/>
          <w:lang w:val="en-US"/>
          <w14:ligatures w14:val="none"/>
        </w:rPr>
        <w:t>medium component</w:t>
      </w:r>
      <w:r w:rsidR="002F4CE1" w:rsidRPr="00AF74AC">
        <w:rPr>
          <w:rFonts w:ascii="Times New Roman" w:eastAsia="Calibri" w:hAnsi="Times New Roman" w:cs="Times New Roman"/>
          <w:iCs/>
          <w:kern w:val="0"/>
          <w:sz w:val="24"/>
          <w:szCs w:val="24"/>
          <w:lang w:val="en-US"/>
          <w14:ligatures w14:val="none"/>
        </w:rPr>
        <w:t>, and</w:t>
      </w:r>
      <w:r w:rsidR="0009015E" w:rsidRPr="00AF74AC">
        <w:rPr>
          <w:rFonts w:ascii="Times New Roman" w:eastAsia="Calibri" w:hAnsi="Times New Roman" w:cs="Times New Roman"/>
          <w:iCs/>
          <w:kern w:val="0"/>
          <w:sz w:val="24"/>
          <w:szCs w:val="24"/>
          <w:lang w:val="en-US"/>
          <w14:ligatures w14:val="none"/>
        </w:rPr>
        <w:t xml:space="preserve"> </w:t>
      </w:r>
      <w:r w:rsidR="00CE5A1E" w:rsidRPr="00AF74AC">
        <w:rPr>
          <w:rFonts w:ascii="Times New Roman" w:eastAsia="Calibri" w:hAnsi="Times New Roman" w:cs="Times New Roman"/>
          <w:iCs/>
          <w:kern w:val="0"/>
          <w:sz w:val="24"/>
          <w:szCs w:val="24"/>
          <w:lang w:val="en-US"/>
          <w14:ligatures w14:val="none"/>
        </w:rPr>
        <w:t>control cultures</w:t>
      </w:r>
      <w:r w:rsidR="002F4CE1" w:rsidRPr="00AF74AC">
        <w:rPr>
          <w:rFonts w:ascii="Times New Roman" w:eastAsia="Calibri" w:hAnsi="Times New Roman" w:cs="Times New Roman"/>
          <w:iCs/>
          <w:kern w:val="0"/>
          <w:sz w:val="24"/>
          <w:szCs w:val="24"/>
          <w:lang w:val="en-US"/>
          <w14:ligatures w14:val="none"/>
        </w:rPr>
        <w:t xml:space="preserve"> </w:t>
      </w:r>
      <w:r w:rsidR="00CE5A1E" w:rsidRPr="00AF74AC">
        <w:rPr>
          <w:rFonts w:ascii="Times New Roman" w:eastAsia="Calibri" w:hAnsi="Times New Roman" w:cs="Times New Roman"/>
          <w:iCs/>
          <w:kern w:val="0"/>
          <w:sz w:val="24"/>
          <w:szCs w:val="24"/>
          <w:lang w:val="en-US"/>
          <w14:ligatures w14:val="none"/>
        </w:rPr>
        <w:lastRenderedPageBreak/>
        <w:t>w</w:t>
      </w:r>
      <w:r w:rsidR="007E5B0F" w:rsidRPr="00AF74AC">
        <w:rPr>
          <w:rFonts w:ascii="Times New Roman" w:eastAsia="Calibri" w:hAnsi="Times New Roman" w:cs="Times New Roman"/>
          <w:iCs/>
          <w:kern w:val="0"/>
          <w:sz w:val="24"/>
          <w:szCs w:val="24"/>
          <w:lang w:val="en-US"/>
          <w14:ligatures w14:val="none"/>
        </w:rPr>
        <w:t>ere</w:t>
      </w:r>
      <w:r w:rsidR="00CE5A1E" w:rsidRPr="00AF74AC">
        <w:rPr>
          <w:rFonts w:ascii="Times New Roman" w:eastAsia="Calibri" w:hAnsi="Times New Roman" w:cs="Times New Roman"/>
          <w:iCs/>
          <w:kern w:val="0"/>
          <w:sz w:val="24"/>
          <w:szCs w:val="24"/>
          <w:lang w:val="en-US"/>
          <w14:ligatures w14:val="none"/>
        </w:rPr>
        <w:t xml:space="preserve"> </w:t>
      </w:r>
      <w:r w:rsidR="002F4CE1" w:rsidRPr="00AF74AC">
        <w:rPr>
          <w:rFonts w:ascii="Times New Roman" w:eastAsia="Calibri" w:hAnsi="Times New Roman" w:cs="Times New Roman"/>
          <w:iCs/>
          <w:kern w:val="0"/>
          <w:sz w:val="24"/>
          <w:szCs w:val="24"/>
          <w:lang w:val="en-US"/>
          <w14:ligatures w14:val="none"/>
        </w:rPr>
        <w:t xml:space="preserve">prepared </w:t>
      </w:r>
      <w:r w:rsidR="00F140CE" w:rsidRPr="00AF74AC">
        <w:rPr>
          <w:rFonts w:ascii="Times New Roman" w:eastAsia="Calibri" w:hAnsi="Times New Roman" w:cs="Times New Roman"/>
          <w:iCs/>
          <w:kern w:val="0"/>
          <w:sz w:val="24"/>
          <w:szCs w:val="24"/>
          <w:lang w:val="en-US"/>
          <w14:ligatures w14:val="none"/>
        </w:rPr>
        <w:t xml:space="preserve">by autoclaving biofilms for </w:t>
      </w:r>
      <w:r w:rsidR="00CE5A1E" w:rsidRPr="00AF74AC">
        <w:rPr>
          <w:rFonts w:ascii="Times New Roman" w:eastAsia="Calibri" w:hAnsi="Times New Roman" w:cs="Times New Roman"/>
          <w:iCs/>
          <w:kern w:val="0"/>
          <w:sz w:val="24"/>
          <w:szCs w:val="24"/>
          <w:lang w:val="en-US"/>
          <w14:ligatures w14:val="none"/>
        </w:rPr>
        <w:t>inactivat</w:t>
      </w:r>
      <w:r w:rsidR="002F4CE1" w:rsidRPr="00AF74AC">
        <w:rPr>
          <w:rFonts w:ascii="Times New Roman" w:eastAsia="Calibri" w:hAnsi="Times New Roman" w:cs="Times New Roman"/>
          <w:iCs/>
          <w:kern w:val="0"/>
          <w:sz w:val="24"/>
          <w:szCs w:val="24"/>
          <w:lang w:val="en-US"/>
          <w14:ligatures w14:val="none"/>
        </w:rPr>
        <w:t>i</w:t>
      </w:r>
      <w:r w:rsidR="00F140CE" w:rsidRPr="00AF74AC">
        <w:rPr>
          <w:rFonts w:ascii="Times New Roman" w:eastAsia="Calibri" w:hAnsi="Times New Roman" w:cs="Times New Roman"/>
          <w:iCs/>
          <w:kern w:val="0"/>
          <w:sz w:val="24"/>
          <w:szCs w:val="24"/>
          <w:lang w:val="en-US"/>
          <w14:ligatures w14:val="none"/>
        </w:rPr>
        <w:t>on</w:t>
      </w:r>
      <w:r w:rsidR="00CE5A1E" w:rsidRPr="00AF74AC">
        <w:rPr>
          <w:rFonts w:ascii="Times New Roman" w:eastAsia="Calibri" w:hAnsi="Times New Roman" w:cs="Times New Roman"/>
          <w:iCs/>
          <w:kern w:val="0"/>
          <w:sz w:val="24"/>
          <w:szCs w:val="24"/>
          <w:lang w:val="en-US"/>
          <w14:ligatures w14:val="none"/>
        </w:rPr>
        <w:t xml:space="preserve">. </w:t>
      </w:r>
      <w:r w:rsidR="002F4CE1" w:rsidRPr="00AF74AC">
        <w:rPr>
          <w:rFonts w:ascii="Times New Roman" w:eastAsia="Calibri" w:hAnsi="Times New Roman" w:cs="Times New Roman"/>
          <w:iCs/>
          <w:kern w:val="0"/>
          <w:sz w:val="24"/>
          <w:szCs w:val="24"/>
          <w:lang w:val="en-US"/>
          <w14:ligatures w14:val="none"/>
        </w:rPr>
        <w:t xml:space="preserve">The biomass and biofilm growth </w:t>
      </w:r>
      <w:r w:rsidR="009F4AE5" w:rsidRPr="00AF74AC">
        <w:rPr>
          <w:rFonts w:ascii="Times New Roman" w:eastAsia="Calibri" w:hAnsi="Times New Roman" w:cs="Times New Roman"/>
          <w:iCs/>
          <w:kern w:val="0"/>
          <w:sz w:val="24"/>
          <w:szCs w:val="24"/>
          <w:lang w:val="en-US"/>
          <w14:ligatures w14:val="none"/>
        </w:rPr>
        <w:t>w</w:t>
      </w:r>
      <w:r w:rsidR="00A70193">
        <w:rPr>
          <w:rFonts w:ascii="Times New Roman" w:eastAsia="Calibri" w:hAnsi="Times New Roman" w:cs="Times New Roman"/>
          <w:iCs/>
          <w:kern w:val="0"/>
          <w:sz w:val="24"/>
          <w:szCs w:val="24"/>
          <w:lang w:val="en-US"/>
          <w14:ligatures w14:val="none"/>
        </w:rPr>
        <w:t>ere</w:t>
      </w:r>
      <w:r w:rsidR="009F4AE5" w:rsidRPr="00AF74AC">
        <w:rPr>
          <w:rFonts w:ascii="Times New Roman" w:eastAsia="Calibri" w:hAnsi="Times New Roman" w:cs="Times New Roman"/>
          <w:iCs/>
          <w:kern w:val="0"/>
          <w:sz w:val="24"/>
          <w:szCs w:val="24"/>
          <w:lang w:val="en-US"/>
          <w14:ligatures w14:val="none"/>
        </w:rPr>
        <w:t xml:space="preserve"> </w:t>
      </w:r>
      <w:r w:rsidR="002F4CE1" w:rsidRPr="00AF74AC">
        <w:rPr>
          <w:rFonts w:ascii="Times New Roman" w:eastAsia="Calibri" w:hAnsi="Times New Roman" w:cs="Times New Roman"/>
          <w:iCs/>
          <w:kern w:val="0"/>
          <w:sz w:val="24"/>
          <w:szCs w:val="24"/>
          <w:lang w:val="en-US"/>
          <w14:ligatures w14:val="none"/>
        </w:rPr>
        <w:t xml:space="preserve">assessed via </w:t>
      </w:r>
      <w:r w:rsidR="008C5902">
        <w:rPr>
          <w:rFonts w:ascii="Times New Roman" w:eastAsia="Calibri" w:hAnsi="Times New Roman" w:cs="Times New Roman"/>
          <w:iCs/>
          <w:kern w:val="0"/>
          <w:sz w:val="24"/>
          <w:szCs w:val="24"/>
          <w:lang w:val="en-US"/>
          <w14:ligatures w14:val="none"/>
        </w:rPr>
        <w:t xml:space="preserve">volatile suspended </w:t>
      </w:r>
      <w:r w:rsidR="002F4CE1" w:rsidRPr="00AF74AC">
        <w:rPr>
          <w:rFonts w:ascii="Times New Roman" w:eastAsia="Calibri" w:hAnsi="Times New Roman" w:cs="Times New Roman"/>
          <w:iCs/>
          <w:kern w:val="0"/>
          <w:sz w:val="24"/>
          <w:szCs w:val="24"/>
          <w:lang w:val="en-US"/>
          <w14:ligatures w14:val="none"/>
        </w:rPr>
        <w:t xml:space="preserve">solids </w:t>
      </w:r>
      <w:r w:rsidR="008C5902">
        <w:rPr>
          <w:rFonts w:ascii="Times New Roman" w:eastAsia="Calibri" w:hAnsi="Times New Roman" w:cs="Times New Roman"/>
          <w:iCs/>
          <w:kern w:val="0"/>
          <w:sz w:val="24"/>
          <w:szCs w:val="24"/>
          <w:lang w:val="en-US"/>
          <w14:ligatures w14:val="none"/>
        </w:rPr>
        <w:t xml:space="preserve">(VSS) </w:t>
      </w:r>
      <w:r w:rsidR="002F4CE1" w:rsidRPr="00AF74AC">
        <w:rPr>
          <w:rFonts w:ascii="Times New Roman" w:eastAsia="Calibri" w:hAnsi="Times New Roman" w:cs="Times New Roman"/>
          <w:iCs/>
          <w:kern w:val="0"/>
          <w:sz w:val="24"/>
          <w:szCs w:val="24"/>
          <w:lang w:val="en-US"/>
          <w14:ligatures w14:val="none"/>
        </w:rPr>
        <w:t xml:space="preserve">measurement and optical microscopy, while the microbial community was investigated with 16S rRNA gene amplicon sequencing. </w:t>
      </w:r>
      <w:r w:rsidR="006F3290" w:rsidRPr="00AF74AC">
        <w:rPr>
          <w:rFonts w:ascii="Times New Roman" w:eastAsia="Calibri" w:hAnsi="Times New Roman" w:cs="Times New Roman"/>
          <w:iCs/>
          <w:kern w:val="0"/>
          <w:sz w:val="24"/>
          <w:szCs w:val="24"/>
          <w:lang w:val="en-US"/>
          <w14:ligatures w14:val="none"/>
        </w:rPr>
        <w:t>T</w:t>
      </w:r>
      <w:r w:rsidR="0009015E" w:rsidRPr="00AF74AC">
        <w:rPr>
          <w:rFonts w:ascii="Times New Roman" w:eastAsia="Calibri" w:hAnsi="Times New Roman" w:cs="Times New Roman"/>
          <w:iCs/>
          <w:kern w:val="0"/>
          <w:sz w:val="24"/>
          <w:szCs w:val="24"/>
          <w:lang w:val="en-US"/>
          <w14:ligatures w14:val="none"/>
        </w:rPr>
        <w:t>h</w:t>
      </w:r>
      <w:r w:rsidR="007902AF" w:rsidRPr="00AF74AC">
        <w:rPr>
          <w:rFonts w:ascii="Times New Roman" w:eastAsia="Calibri" w:hAnsi="Times New Roman" w:cs="Times New Roman"/>
          <w:iCs/>
          <w:kern w:val="0"/>
          <w:sz w:val="24"/>
          <w:szCs w:val="24"/>
          <w:lang w:val="en-US"/>
          <w14:ligatures w14:val="none"/>
        </w:rPr>
        <w:t xml:space="preserve">e </w:t>
      </w:r>
      <w:r w:rsidR="00722DF3">
        <w:rPr>
          <w:rFonts w:ascii="Times New Roman" w:eastAsia="Calibri" w:hAnsi="Times New Roman" w:cs="Times New Roman"/>
          <w:iCs/>
          <w:kern w:val="0"/>
          <w:sz w:val="24"/>
          <w:szCs w:val="24"/>
          <w:lang w:val="en-US"/>
          <w14:ligatures w14:val="none"/>
        </w:rPr>
        <w:t>degree o</w:t>
      </w:r>
      <w:r w:rsidR="0038574F">
        <w:rPr>
          <w:rFonts w:ascii="Times New Roman" w:eastAsia="Calibri" w:hAnsi="Times New Roman" w:cs="Times New Roman"/>
          <w:iCs/>
          <w:kern w:val="0"/>
          <w:sz w:val="24"/>
          <w:szCs w:val="24"/>
          <w:lang w:val="en-US"/>
          <w14:ligatures w14:val="none"/>
        </w:rPr>
        <w:t>f</w:t>
      </w:r>
      <w:r w:rsidR="00722DF3">
        <w:rPr>
          <w:rFonts w:ascii="Times New Roman" w:eastAsia="Calibri" w:hAnsi="Times New Roman" w:cs="Times New Roman"/>
          <w:iCs/>
          <w:kern w:val="0"/>
          <w:sz w:val="24"/>
          <w:szCs w:val="24"/>
          <w:lang w:val="en-US"/>
          <w14:ligatures w14:val="none"/>
        </w:rPr>
        <w:t xml:space="preserve"> Mn oxidation </w:t>
      </w:r>
      <w:r w:rsidR="00CF0813">
        <w:rPr>
          <w:rFonts w:ascii="Times New Roman" w:eastAsia="Calibri" w:hAnsi="Times New Roman" w:cs="Times New Roman"/>
          <w:iCs/>
          <w:kern w:val="0"/>
          <w:sz w:val="24"/>
          <w:szCs w:val="24"/>
          <w:lang w:val="en-US"/>
          <w14:ligatures w14:val="none"/>
        </w:rPr>
        <w:t xml:space="preserve">was assessed </w:t>
      </w:r>
      <w:r w:rsidR="0038574F" w:rsidRPr="00AF74AC">
        <w:rPr>
          <w:rFonts w:ascii="Times New Roman" w:eastAsia="Calibri" w:hAnsi="Times New Roman" w:cs="Times New Roman"/>
          <w:iCs/>
          <w:kern w:val="0"/>
          <w:sz w:val="24"/>
          <w:szCs w:val="24"/>
          <w:lang w:val="en-US"/>
          <w14:ligatures w14:val="none"/>
        </w:rPr>
        <w:t>by</w:t>
      </w:r>
      <w:r w:rsidR="0038574F">
        <w:rPr>
          <w:rFonts w:ascii="Times New Roman" w:eastAsia="Calibri" w:hAnsi="Times New Roman" w:cs="Times New Roman"/>
          <w:iCs/>
          <w:kern w:val="0"/>
          <w:sz w:val="24"/>
          <w:szCs w:val="24"/>
          <w:lang w:val="en-US"/>
          <w14:ligatures w14:val="none"/>
        </w:rPr>
        <w:t xml:space="preserve"> developing a dedicated method for</w:t>
      </w:r>
      <w:r w:rsidR="0038574F" w:rsidRPr="00AF74AC">
        <w:rPr>
          <w:rFonts w:ascii="Times New Roman" w:eastAsia="Calibri" w:hAnsi="Times New Roman" w:cs="Times New Roman"/>
          <w:iCs/>
          <w:kern w:val="0"/>
          <w:sz w:val="24"/>
          <w:szCs w:val="24"/>
          <w:lang w:val="en-US"/>
          <w14:ligatures w14:val="none"/>
        </w:rPr>
        <w:t xml:space="preserve"> Inductively Coupled Plasma Optical Emission Spectroscopy (ICP-OES)</w:t>
      </w:r>
      <w:r w:rsidR="0038574F">
        <w:rPr>
          <w:rFonts w:ascii="Times New Roman" w:eastAsia="Calibri" w:hAnsi="Times New Roman" w:cs="Times New Roman"/>
          <w:iCs/>
          <w:kern w:val="0"/>
          <w:sz w:val="24"/>
          <w:szCs w:val="24"/>
          <w:lang w:val="en-US"/>
          <w14:ligatures w14:val="none"/>
        </w:rPr>
        <w:t xml:space="preserve">, </w:t>
      </w:r>
      <w:r w:rsidR="00722DF3">
        <w:rPr>
          <w:rFonts w:ascii="Times New Roman" w:eastAsia="Calibri" w:hAnsi="Times New Roman" w:cs="Times New Roman"/>
          <w:iCs/>
          <w:kern w:val="0"/>
          <w:sz w:val="24"/>
          <w:szCs w:val="24"/>
          <w:lang w:val="en-US"/>
          <w14:ligatures w14:val="none"/>
        </w:rPr>
        <w:t xml:space="preserve">and the </w:t>
      </w:r>
      <w:proofErr w:type="spellStart"/>
      <w:r w:rsidR="0009015E" w:rsidRPr="00AF74AC">
        <w:rPr>
          <w:rFonts w:ascii="Times New Roman" w:eastAsia="Calibri" w:hAnsi="Times New Roman" w:cs="Times New Roman"/>
          <w:iCs/>
          <w:kern w:val="0"/>
          <w:sz w:val="24"/>
          <w:szCs w:val="24"/>
          <w:lang w:val="en-US"/>
          <w14:ligatures w14:val="none"/>
        </w:rPr>
        <w:t>Mn</w:t>
      </w:r>
      <w:r w:rsidR="00504BC4" w:rsidRPr="00AF74AC">
        <w:rPr>
          <w:rFonts w:ascii="Times New Roman" w:eastAsia="Calibri" w:hAnsi="Times New Roman" w:cs="Times New Roman"/>
          <w:iCs/>
          <w:kern w:val="0"/>
          <w:sz w:val="24"/>
          <w:szCs w:val="24"/>
          <w:lang w:val="en-US"/>
          <w14:ligatures w14:val="none"/>
        </w:rPr>
        <w:t>Ox</w:t>
      </w:r>
      <w:proofErr w:type="spellEnd"/>
      <w:r w:rsidR="00504BC4" w:rsidRPr="00AF74AC">
        <w:rPr>
          <w:rFonts w:ascii="Times New Roman" w:eastAsia="Calibri" w:hAnsi="Times New Roman" w:cs="Times New Roman"/>
          <w:iCs/>
          <w:kern w:val="0"/>
          <w:sz w:val="24"/>
          <w:szCs w:val="24"/>
          <w:lang w:val="en-US"/>
          <w14:ligatures w14:val="none"/>
        </w:rPr>
        <w:t xml:space="preserve"> </w:t>
      </w:r>
      <w:r w:rsidR="006F3290" w:rsidRPr="00AF74AC">
        <w:rPr>
          <w:rFonts w:ascii="Times New Roman" w:eastAsia="Calibri" w:hAnsi="Times New Roman" w:cs="Times New Roman"/>
          <w:iCs/>
          <w:kern w:val="0"/>
          <w:sz w:val="24"/>
          <w:szCs w:val="24"/>
          <w:lang w:val="en-US"/>
          <w14:ligatures w14:val="none"/>
        </w:rPr>
        <w:t>particles</w:t>
      </w:r>
      <w:r w:rsidR="0009015E" w:rsidRPr="00AF74AC">
        <w:rPr>
          <w:rFonts w:ascii="Times New Roman" w:eastAsia="Calibri" w:hAnsi="Times New Roman" w:cs="Times New Roman"/>
          <w:iCs/>
          <w:kern w:val="0"/>
          <w:sz w:val="24"/>
          <w:szCs w:val="24"/>
          <w:lang w:val="en-US"/>
          <w14:ligatures w14:val="none"/>
        </w:rPr>
        <w:t xml:space="preserve"> </w:t>
      </w:r>
      <w:r w:rsidR="00BE2D55" w:rsidRPr="00AF74AC">
        <w:rPr>
          <w:rFonts w:ascii="Times New Roman" w:eastAsia="Calibri" w:hAnsi="Times New Roman" w:cs="Times New Roman"/>
          <w:iCs/>
          <w:kern w:val="0"/>
          <w:sz w:val="24"/>
          <w:szCs w:val="24"/>
          <w:lang w:val="en-US"/>
          <w14:ligatures w14:val="none"/>
        </w:rPr>
        <w:t xml:space="preserve">developed </w:t>
      </w:r>
      <w:r w:rsidR="0009015E" w:rsidRPr="00AF74AC">
        <w:rPr>
          <w:rFonts w:ascii="Times New Roman" w:eastAsia="Calibri" w:hAnsi="Times New Roman" w:cs="Times New Roman"/>
          <w:iCs/>
          <w:kern w:val="0"/>
          <w:sz w:val="24"/>
          <w:szCs w:val="24"/>
          <w:lang w:val="en-US"/>
          <w14:ligatures w14:val="none"/>
        </w:rPr>
        <w:t>were characterized</w:t>
      </w:r>
      <w:r w:rsidR="00CF0813">
        <w:rPr>
          <w:rFonts w:ascii="Times New Roman" w:eastAsia="Calibri" w:hAnsi="Times New Roman" w:cs="Times New Roman"/>
          <w:iCs/>
          <w:kern w:val="0"/>
          <w:sz w:val="24"/>
          <w:szCs w:val="24"/>
          <w:lang w:val="en-US"/>
          <w14:ligatures w14:val="none"/>
        </w:rPr>
        <w:t xml:space="preserve"> with</w:t>
      </w:r>
      <w:r w:rsidR="006F3290" w:rsidRPr="00AF74AC">
        <w:rPr>
          <w:rFonts w:ascii="Times New Roman" w:eastAsia="Calibri" w:hAnsi="Times New Roman" w:cs="Times New Roman"/>
          <w:iCs/>
          <w:kern w:val="0"/>
          <w:sz w:val="24"/>
          <w:szCs w:val="24"/>
          <w:lang w:val="en-US"/>
          <w14:ligatures w14:val="none"/>
        </w:rPr>
        <w:t xml:space="preserve"> </w:t>
      </w:r>
      <w:r w:rsidR="00696254" w:rsidRPr="00AF74AC">
        <w:rPr>
          <w:rFonts w:ascii="Times New Roman" w:hAnsi="Times New Roman" w:cs="Times New Roman"/>
          <w:sz w:val="24"/>
          <w:szCs w:val="24"/>
          <w:lang w:val="en-US"/>
        </w:rPr>
        <w:t>Scanning Electron Microscopy (SEM)</w:t>
      </w:r>
      <w:r w:rsidR="00696254">
        <w:rPr>
          <w:rFonts w:ascii="Times New Roman" w:hAnsi="Times New Roman" w:cs="Times New Roman"/>
          <w:sz w:val="24"/>
          <w:szCs w:val="24"/>
          <w:lang w:val="en-US"/>
        </w:rPr>
        <w:t xml:space="preserve"> and </w:t>
      </w:r>
      <w:r w:rsidR="006F3290" w:rsidRPr="00AF74AC">
        <w:rPr>
          <w:rFonts w:ascii="Times New Roman" w:eastAsia="Calibri" w:hAnsi="Times New Roman" w:cs="Times New Roman"/>
          <w:iCs/>
          <w:kern w:val="0"/>
          <w:sz w:val="24"/>
          <w:szCs w:val="24"/>
          <w:lang w:val="en-US"/>
          <w14:ligatures w14:val="none"/>
        </w:rPr>
        <w:t xml:space="preserve">X-ray diffraction (XRD). </w:t>
      </w:r>
      <w:r w:rsidR="00CE5A1E" w:rsidRPr="00AF74AC">
        <w:rPr>
          <w:rFonts w:ascii="Times New Roman" w:eastAsia="Calibri" w:hAnsi="Times New Roman" w:cs="Times New Roman"/>
          <w:iCs/>
          <w:kern w:val="0"/>
          <w:sz w:val="24"/>
          <w:szCs w:val="24"/>
          <w:lang w:val="en-US"/>
          <w14:ligatures w14:val="none"/>
        </w:rPr>
        <w:t xml:space="preserve">The results </w:t>
      </w:r>
      <w:r w:rsidR="002B17AE" w:rsidRPr="00AF74AC">
        <w:rPr>
          <w:rFonts w:ascii="Times New Roman" w:eastAsia="Calibri" w:hAnsi="Times New Roman" w:cs="Times New Roman"/>
          <w:iCs/>
          <w:kern w:val="0"/>
          <w:sz w:val="24"/>
          <w:szCs w:val="24"/>
          <w:lang w:val="en-US"/>
          <w14:ligatures w14:val="none"/>
        </w:rPr>
        <w:t>showed</w:t>
      </w:r>
      <w:r w:rsidR="00CE5A1E" w:rsidRPr="00AF74AC">
        <w:rPr>
          <w:rFonts w:ascii="Times New Roman" w:eastAsia="Calibri" w:hAnsi="Times New Roman" w:cs="Times New Roman"/>
          <w:iCs/>
          <w:kern w:val="0"/>
          <w:sz w:val="24"/>
          <w:szCs w:val="24"/>
          <w:lang w:val="en-US"/>
          <w14:ligatures w14:val="none"/>
        </w:rPr>
        <w:t xml:space="preserve"> that </w:t>
      </w:r>
      <w:r w:rsidR="002B17AE" w:rsidRPr="00AF74AC">
        <w:rPr>
          <w:rFonts w:ascii="Times New Roman" w:eastAsia="Calibri" w:hAnsi="Times New Roman" w:cs="Times New Roman"/>
          <w:iCs/>
          <w:kern w:val="0"/>
          <w:sz w:val="24"/>
          <w:szCs w:val="24"/>
          <w:lang w:val="en-US"/>
          <w14:ligatures w14:val="none"/>
        </w:rPr>
        <w:t xml:space="preserve">biofilms were </w:t>
      </w:r>
      <w:r w:rsidR="008C5902">
        <w:rPr>
          <w:rFonts w:ascii="Times New Roman" w:eastAsia="Calibri" w:hAnsi="Times New Roman" w:cs="Times New Roman"/>
          <w:iCs/>
          <w:kern w:val="0"/>
          <w:sz w:val="24"/>
          <w:szCs w:val="24"/>
          <w:lang w:val="en-US"/>
          <w14:ligatures w14:val="none"/>
        </w:rPr>
        <w:t xml:space="preserve">extensively </w:t>
      </w:r>
      <w:r w:rsidR="005D6E0F">
        <w:rPr>
          <w:rFonts w:ascii="Times New Roman" w:eastAsia="Calibri" w:hAnsi="Times New Roman" w:cs="Times New Roman"/>
          <w:iCs/>
          <w:kern w:val="0"/>
          <w:sz w:val="24"/>
          <w:szCs w:val="24"/>
          <w:lang w:val="en-US"/>
          <w14:ligatures w14:val="none"/>
        </w:rPr>
        <w:t>developing</w:t>
      </w:r>
      <w:r w:rsidR="002B17AE" w:rsidRPr="00AF74AC">
        <w:rPr>
          <w:rFonts w:ascii="Times New Roman" w:eastAsia="Calibri" w:hAnsi="Times New Roman" w:cs="Times New Roman"/>
          <w:iCs/>
          <w:kern w:val="0"/>
          <w:sz w:val="24"/>
          <w:szCs w:val="24"/>
          <w:lang w:val="en-US"/>
          <w14:ligatures w14:val="none"/>
        </w:rPr>
        <w:t xml:space="preserve"> </w:t>
      </w:r>
      <w:r w:rsidR="00CE5A1E" w:rsidRPr="00AF74AC">
        <w:rPr>
          <w:rFonts w:ascii="Times New Roman" w:eastAsia="Calibri" w:hAnsi="Times New Roman" w:cs="Times New Roman"/>
          <w:iCs/>
          <w:kern w:val="0"/>
          <w:sz w:val="24"/>
          <w:szCs w:val="24"/>
          <w:lang w:val="en-US"/>
          <w14:ligatures w14:val="none"/>
        </w:rPr>
        <w:t>in</w:t>
      </w:r>
      <w:r w:rsidR="00941B95">
        <w:rPr>
          <w:rFonts w:ascii="Times New Roman" w:eastAsia="Calibri" w:hAnsi="Times New Roman" w:cs="Times New Roman"/>
          <w:iCs/>
          <w:kern w:val="0"/>
          <w:sz w:val="24"/>
          <w:szCs w:val="24"/>
          <w:lang w:val="en-US"/>
          <w14:ligatures w14:val="none"/>
        </w:rPr>
        <w:t xml:space="preserve"> </w:t>
      </w:r>
      <w:r w:rsidR="00086B2B">
        <w:rPr>
          <w:rFonts w:ascii="Times New Roman" w:eastAsia="Calibri" w:hAnsi="Times New Roman" w:cs="Times New Roman"/>
          <w:iCs/>
          <w:kern w:val="0"/>
          <w:sz w:val="24"/>
          <w:szCs w:val="24"/>
          <w:lang w:val="en-US"/>
          <w14:ligatures w14:val="none"/>
        </w:rPr>
        <w:t>the applied</w:t>
      </w:r>
      <w:r w:rsidR="00CE5A1E" w:rsidRPr="00AF74AC">
        <w:rPr>
          <w:rFonts w:ascii="Times New Roman" w:eastAsia="Calibri" w:hAnsi="Times New Roman" w:cs="Times New Roman"/>
          <w:iCs/>
          <w:kern w:val="0"/>
          <w:sz w:val="24"/>
          <w:szCs w:val="24"/>
          <w:lang w:val="en-US"/>
          <w14:ligatures w14:val="none"/>
        </w:rPr>
        <w:t xml:space="preserve"> </w:t>
      </w:r>
      <w:r w:rsidR="0091360E" w:rsidRPr="00AF74AC">
        <w:rPr>
          <w:rFonts w:ascii="Times New Roman" w:eastAsia="Calibri" w:hAnsi="Times New Roman" w:cs="Times New Roman"/>
          <w:iCs/>
          <w:kern w:val="0"/>
          <w:sz w:val="24"/>
          <w:szCs w:val="24"/>
          <w:lang w:val="en-US"/>
          <w14:ligatures w14:val="none"/>
        </w:rPr>
        <w:t>oligotrophic</w:t>
      </w:r>
      <w:r w:rsidR="00CE5A1E" w:rsidRPr="00AF74AC">
        <w:rPr>
          <w:rFonts w:ascii="Times New Roman" w:eastAsia="Calibri" w:hAnsi="Times New Roman" w:cs="Times New Roman"/>
          <w:iCs/>
          <w:kern w:val="0"/>
          <w:sz w:val="24"/>
          <w:szCs w:val="24"/>
          <w:lang w:val="en-US"/>
          <w14:ligatures w14:val="none"/>
        </w:rPr>
        <w:t xml:space="preserve"> conditions</w:t>
      </w:r>
      <w:r w:rsidR="002B17AE" w:rsidRPr="00AF74AC">
        <w:rPr>
          <w:rFonts w:ascii="Times New Roman" w:eastAsia="Calibri" w:hAnsi="Times New Roman" w:cs="Times New Roman"/>
          <w:iCs/>
          <w:kern w:val="0"/>
          <w:sz w:val="24"/>
          <w:szCs w:val="24"/>
          <w:lang w:val="en-US"/>
          <w14:ligatures w14:val="none"/>
        </w:rPr>
        <w:t xml:space="preserve">, </w:t>
      </w:r>
      <w:r w:rsidR="00CE5A1E" w:rsidRPr="00AF74AC">
        <w:rPr>
          <w:rFonts w:ascii="Times New Roman" w:eastAsia="Calibri" w:hAnsi="Times New Roman" w:cs="Times New Roman"/>
          <w:iCs/>
          <w:kern w:val="0"/>
          <w:sz w:val="24"/>
          <w:szCs w:val="24"/>
          <w:lang w:val="en-US"/>
          <w14:ligatures w14:val="none"/>
        </w:rPr>
        <w:t>produc</w:t>
      </w:r>
      <w:r w:rsidR="002B17AE" w:rsidRPr="00AF74AC">
        <w:rPr>
          <w:rFonts w:ascii="Times New Roman" w:eastAsia="Calibri" w:hAnsi="Times New Roman" w:cs="Times New Roman"/>
          <w:iCs/>
          <w:kern w:val="0"/>
          <w:sz w:val="24"/>
          <w:szCs w:val="24"/>
          <w:lang w:val="en-US"/>
          <w14:ligatures w14:val="none"/>
        </w:rPr>
        <w:t>ing</w:t>
      </w:r>
      <w:r w:rsidR="00CE5A1E" w:rsidRPr="00AF74AC">
        <w:rPr>
          <w:rFonts w:ascii="Times New Roman" w:eastAsia="Calibri" w:hAnsi="Times New Roman" w:cs="Times New Roman"/>
          <w:iCs/>
          <w:kern w:val="0"/>
          <w:sz w:val="24"/>
          <w:szCs w:val="24"/>
          <w:lang w:val="en-US"/>
          <w14:ligatures w14:val="none"/>
        </w:rPr>
        <w:t xml:space="preserve"> </w:t>
      </w:r>
      <w:r w:rsidR="00DC1704" w:rsidRPr="00AF74AC">
        <w:rPr>
          <w:rFonts w:ascii="Times New Roman" w:eastAsia="Calibri" w:hAnsi="Times New Roman" w:cs="Times New Roman"/>
          <w:iCs/>
          <w:kern w:val="0"/>
          <w:sz w:val="24"/>
          <w:szCs w:val="24"/>
          <w:lang w:val="en-US"/>
          <w14:ligatures w14:val="none"/>
        </w:rPr>
        <w:t xml:space="preserve">a </w:t>
      </w:r>
      <w:r w:rsidR="002B17AE" w:rsidRPr="00AF74AC">
        <w:rPr>
          <w:rFonts w:ascii="Times New Roman" w:eastAsia="Calibri" w:hAnsi="Times New Roman" w:cs="Times New Roman"/>
          <w:iCs/>
          <w:kern w:val="0"/>
          <w:sz w:val="24"/>
          <w:szCs w:val="24"/>
          <w:lang w:val="en-US"/>
          <w14:ligatures w14:val="none"/>
        </w:rPr>
        <w:t xml:space="preserve">high amount of </w:t>
      </w:r>
      <w:proofErr w:type="spellStart"/>
      <w:r w:rsidR="002B17AE" w:rsidRPr="00AF74AC">
        <w:rPr>
          <w:rFonts w:ascii="Times New Roman" w:eastAsia="Calibri" w:hAnsi="Times New Roman" w:cs="Times New Roman"/>
          <w:iCs/>
          <w:kern w:val="0"/>
          <w:sz w:val="24"/>
          <w:szCs w:val="24"/>
          <w:lang w:val="en-US"/>
          <w14:ligatures w14:val="none"/>
        </w:rPr>
        <w:t>Mn</w:t>
      </w:r>
      <w:r w:rsidR="00504BC4" w:rsidRPr="00AF74AC">
        <w:rPr>
          <w:rFonts w:ascii="Times New Roman" w:eastAsia="Calibri" w:hAnsi="Times New Roman" w:cs="Times New Roman"/>
          <w:iCs/>
          <w:kern w:val="0"/>
          <w:sz w:val="24"/>
          <w:szCs w:val="24"/>
          <w:lang w:val="en-US"/>
          <w14:ligatures w14:val="none"/>
        </w:rPr>
        <w:t>Ox</w:t>
      </w:r>
      <w:proofErr w:type="spellEnd"/>
      <w:r w:rsidR="002B17AE" w:rsidRPr="00AF74AC">
        <w:rPr>
          <w:rFonts w:ascii="Times New Roman" w:eastAsia="Calibri" w:hAnsi="Times New Roman" w:cs="Times New Roman"/>
          <w:iCs/>
          <w:kern w:val="0"/>
          <w:sz w:val="24"/>
          <w:szCs w:val="24"/>
          <w:lang w:val="en-US"/>
          <w14:ligatures w14:val="none"/>
        </w:rPr>
        <w:t xml:space="preserve">, </w:t>
      </w:r>
      <w:r w:rsidR="00F140CE" w:rsidRPr="00AF74AC">
        <w:rPr>
          <w:rFonts w:ascii="Times New Roman" w:eastAsia="Calibri" w:hAnsi="Times New Roman" w:cs="Times New Roman"/>
          <w:iCs/>
          <w:kern w:val="0"/>
          <w:sz w:val="24"/>
          <w:szCs w:val="24"/>
          <w:lang w:val="en-US"/>
          <w14:ligatures w14:val="none"/>
        </w:rPr>
        <w:t xml:space="preserve">due </w:t>
      </w:r>
      <w:r w:rsidR="002B17AE" w:rsidRPr="00AF74AC">
        <w:rPr>
          <w:rFonts w:ascii="Times New Roman" w:eastAsia="Calibri" w:hAnsi="Times New Roman" w:cs="Times New Roman"/>
          <w:iCs/>
          <w:kern w:val="0"/>
          <w:sz w:val="24"/>
          <w:szCs w:val="24"/>
          <w:lang w:val="en-US"/>
          <w14:ligatures w14:val="none"/>
        </w:rPr>
        <w:t xml:space="preserve">to the </w:t>
      </w:r>
      <w:r w:rsidR="00F140CE" w:rsidRPr="00AF74AC">
        <w:rPr>
          <w:rFonts w:ascii="Times New Roman" w:eastAsia="Calibri" w:hAnsi="Times New Roman" w:cs="Times New Roman"/>
          <w:iCs/>
          <w:kern w:val="0"/>
          <w:sz w:val="24"/>
          <w:szCs w:val="24"/>
          <w:lang w:val="en-US"/>
          <w14:ligatures w14:val="none"/>
        </w:rPr>
        <w:t xml:space="preserve">selective </w:t>
      </w:r>
      <w:r w:rsidR="002B17AE" w:rsidRPr="00AF74AC">
        <w:rPr>
          <w:rFonts w:ascii="Times New Roman" w:eastAsia="Calibri" w:hAnsi="Times New Roman" w:cs="Times New Roman"/>
          <w:iCs/>
          <w:kern w:val="0"/>
          <w:sz w:val="24"/>
          <w:szCs w:val="24"/>
          <w:lang w:val="en-US"/>
          <w14:ligatures w14:val="none"/>
        </w:rPr>
        <w:t>growth of</w:t>
      </w:r>
      <w:r w:rsidR="00F140CE" w:rsidRPr="00AF74AC">
        <w:rPr>
          <w:rFonts w:ascii="Times New Roman" w:eastAsia="Calibri" w:hAnsi="Times New Roman" w:cs="Times New Roman"/>
          <w:iCs/>
          <w:kern w:val="0"/>
          <w:sz w:val="24"/>
          <w:szCs w:val="24"/>
          <w:lang w:val="en-US"/>
          <w14:ligatures w14:val="none"/>
        </w:rPr>
        <w:t xml:space="preserve"> </w:t>
      </w:r>
      <w:r w:rsidR="00BB1DEE" w:rsidRPr="00AF74AC">
        <w:rPr>
          <w:rFonts w:ascii="Times New Roman" w:eastAsia="Calibri" w:hAnsi="Times New Roman" w:cs="Times New Roman"/>
          <w:iCs/>
          <w:kern w:val="0"/>
          <w:sz w:val="24"/>
          <w:szCs w:val="24"/>
          <w:lang w:val="en-US"/>
          <w14:ligatures w14:val="none"/>
        </w:rPr>
        <w:t xml:space="preserve">bacteria </w:t>
      </w:r>
      <w:r w:rsidR="00DC54A1" w:rsidRPr="00AF74AC">
        <w:rPr>
          <w:rFonts w:ascii="Times New Roman" w:eastAsia="Calibri" w:hAnsi="Times New Roman" w:cs="Times New Roman"/>
          <w:iCs/>
          <w:kern w:val="0"/>
          <w:sz w:val="24"/>
          <w:szCs w:val="24"/>
          <w:lang w:val="en-US"/>
          <w14:ligatures w14:val="none"/>
        </w:rPr>
        <w:t xml:space="preserve">belonging to the </w:t>
      </w:r>
      <w:r w:rsidR="00CB092D" w:rsidRPr="00AF74AC">
        <w:rPr>
          <w:rFonts w:ascii="Times New Roman" w:eastAsia="Calibri" w:hAnsi="Times New Roman" w:cs="Times New Roman"/>
          <w:iCs/>
          <w:kern w:val="0"/>
          <w:sz w:val="24"/>
          <w:szCs w:val="24"/>
          <w:lang w:val="en-US"/>
          <w14:ligatures w14:val="none"/>
        </w:rPr>
        <w:t>orders</w:t>
      </w:r>
      <w:r w:rsidR="00DC54A1" w:rsidRPr="00AF74AC">
        <w:rPr>
          <w:rFonts w:ascii="Times New Roman" w:eastAsia="Calibri" w:hAnsi="Times New Roman" w:cs="Times New Roman"/>
          <w:iCs/>
          <w:kern w:val="0"/>
          <w:sz w:val="24"/>
          <w:szCs w:val="24"/>
          <w:lang w:val="en-US"/>
          <w14:ligatures w14:val="none"/>
        </w:rPr>
        <w:t xml:space="preserve"> </w:t>
      </w:r>
      <w:proofErr w:type="spellStart"/>
      <w:r w:rsidR="00CB092D" w:rsidRPr="00AF74AC">
        <w:rPr>
          <w:rFonts w:ascii="Times New Roman" w:eastAsia="Calibri" w:hAnsi="Times New Roman" w:cs="Times New Roman"/>
          <w:i/>
          <w:kern w:val="0"/>
          <w:sz w:val="24"/>
          <w:szCs w:val="24"/>
          <w:lang w:val="en-US"/>
          <w14:ligatures w14:val="none"/>
        </w:rPr>
        <w:t>Beta</w:t>
      </w:r>
      <w:r w:rsidR="00DC54A1" w:rsidRPr="00AF74AC">
        <w:rPr>
          <w:rFonts w:ascii="Times New Roman" w:eastAsia="Calibri" w:hAnsi="Times New Roman" w:cs="Times New Roman"/>
          <w:i/>
          <w:kern w:val="0"/>
          <w:sz w:val="24"/>
          <w:szCs w:val="24"/>
          <w:lang w:val="en-US"/>
          <w14:ligatures w14:val="none"/>
        </w:rPr>
        <w:t>proteobacteria</w:t>
      </w:r>
      <w:r w:rsidR="00CB092D" w:rsidRPr="00AF74AC">
        <w:rPr>
          <w:rFonts w:ascii="Times New Roman" w:eastAsia="Calibri" w:hAnsi="Times New Roman" w:cs="Times New Roman"/>
          <w:i/>
          <w:kern w:val="0"/>
          <w:sz w:val="24"/>
          <w:szCs w:val="24"/>
          <w:lang w:val="en-US"/>
          <w14:ligatures w14:val="none"/>
        </w:rPr>
        <w:t>les</w:t>
      </w:r>
      <w:proofErr w:type="spellEnd"/>
      <w:r w:rsidR="00DC54A1" w:rsidRPr="00AF74AC">
        <w:rPr>
          <w:rFonts w:ascii="Times New Roman" w:eastAsia="Calibri" w:hAnsi="Times New Roman" w:cs="Times New Roman"/>
          <w:iCs/>
          <w:kern w:val="0"/>
          <w:sz w:val="24"/>
          <w:szCs w:val="24"/>
          <w:lang w:val="en-US"/>
          <w14:ligatures w14:val="none"/>
        </w:rPr>
        <w:t xml:space="preserve"> and </w:t>
      </w:r>
      <w:proofErr w:type="spellStart"/>
      <w:r w:rsidR="00A847EE" w:rsidRPr="00AF74AC">
        <w:rPr>
          <w:rFonts w:ascii="Times New Roman" w:eastAsia="Calibri" w:hAnsi="Times New Roman" w:cs="Times New Roman"/>
          <w:i/>
          <w:kern w:val="0"/>
          <w:sz w:val="24"/>
          <w:szCs w:val="24"/>
          <w:lang w:val="en-US"/>
          <w14:ligatures w14:val="none"/>
        </w:rPr>
        <w:t>Rh</w:t>
      </w:r>
      <w:r w:rsidR="004D1448" w:rsidRPr="00AF74AC">
        <w:rPr>
          <w:rFonts w:ascii="Times New Roman" w:eastAsia="Calibri" w:hAnsi="Times New Roman" w:cs="Times New Roman"/>
          <w:i/>
          <w:kern w:val="0"/>
          <w:sz w:val="24"/>
          <w:szCs w:val="24"/>
          <w:lang w:val="en-US"/>
          <w14:ligatures w14:val="none"/>
        </w:rPr>
        <w:t>i</w:t>
      </w:r>
      <w:r w:rsidR="00A847EE" w:rsidRPr="00AF74AC">
        <w:rPr>
          <w:rFonts w:ascii="Times New Roman" w:eastAsia="Calibri" w:hAnsi="Times New Roman" w:cs="Times New Roman"/>
          <w:i/>
          <w:kern w:val="0"/>
          <w:sz w:val="24"/>
          <w:szCs w:val="24"/>
          <w:lang w:val="en-US"/>
          <w14:ligatures w14:val="none"/>
        </w:rPr>
        <w:t>zobiales</w:t>
      </w:r>
      <w:proofErr w:type="spellEnd"/>
      <w:r w:rsidR="00BB1DEE" w:rsidRPr="00AF74AC">
        <w:rPr>
          <w:rFonts w:ascii="Times New Roman" w:eastAsia="Calibri" w:hAnsi="Times New Roman" w:cs="Times New Roman"/>
          <w:iCs/>
          <w:kern w:val="0"/>
          <w:sz w:val="24"/>
          <w:szCs w:val="24"/>
          <w:lang w:val="en-US"/>
          <w14:ligatures w14:val="none"/>
        </w:rPr>
        <w:t xml:space="preserve">. </w:t>
      </w:r>
      <w:r w:rsidR="00E97BE0" w:rsidRPr="00AF74AC">
        <w:rPr>
          <w:rFonts w:ascii="Times New Roman" w:eastAsia="Calibri" w:hAnsi="Times New Roman" w:cs="Times New Roman"/>
          <w:iCs/>
          <w:kern w:val="0"/>
          <w:sz w:val="24"/>
          <w:szCs w:val="24"/>
          <w:lang w:val="en-US"/>
          <w14:ligatures w14:val="none"/>
        </w:rPr>
        <w:t xml:space="preserve">The aim of this </w:t>
      </w:r>
      <w:r w:rsidR="00D41F9C" w:rsidRPr="00AF74AC">
        <w:rPr>
          <w:rFonts w:ascii="Times New Roman" w:eastAsia="Calibri" w:hAnsi="Times New Roman" w:cs="Times New Roman"/>
          <w:iCs/>
          <w:kern w:val="0"/>
          <w:sz w:val="24"/>
          <w:szCs w:val="24"/>
          <w:lang w:val="en-US"/>
          <w14:ligatures w14:val="none"/>
        </w:rPr>
        <w:t>research</w:t>
      </w:r>
      <w:r w:rsidR="00E97BE0" w:rsidRPr="00AF74AC">
        <w:rPr>
          <w:rFonts w:ascii="Times New Roman" w:eastAsia="Calibri" w:hAnsi="Times New Roman" w:cs="Times New Roman"/>
          <w:iCs/>
          <w:kern w:val="0"/>
          <w:sz w:val="24"/>
          <w:szCs w:val="24"/>
          <w:lang w:val="en-US"/>
          <w14:ligatures w14:val="none"/>
        </w:rPr>
        <w:t xml:space="preserve"> was to shed light on the importance and predominance of biological Mn removal in biofiltration systems, with the perspective to apply these natural</w:t>
      </w:r>
      <w:r w:rsidR="00221611" w:rsidRPr="00AF74AC">
        <w:rPr>
          <w:rFonts w:ascii="Times New Roman" w:eastAsia="Calibri" w:hAnsi="Times New Roman" w:cs="Times New Roman"/>
          <w:iCs/>
          <w:kern w:val="0"/>
          <w:sz w:val="24"/>
          <w:szCs w:val="24"/>
          <w:lang w:val="en-US"/>
          <w14:ligatures w14:val="none"/>
        </w:rPr>
        <w:t xml:space="preserve">, </w:t>
      </w:r>
      <w:r w:rsidR="00E97BE0" w:rsidRPr="00AF74AC">
        <w:rPr>
          <w:rFonts w:ascii="Times New Roman" w:eastAsia="Calibri" w:hAnsi="Times New Roman" w:cs="Times New Roman"/>
          <w:iCs/>
          <w:kern w:val="0"/>
          <w:sz w:val="24"/>
          <w:szCs w:val="24"/>
          <w:lang w:val="en-US"/>
          <w14:ligatures w14:val="none"/>
        </w:rPr>
        <w:t>Mn</w:t>
      </w:r>
      <w:r w:rsidR="00221611" w:rsidRPr="00AF74AC">
        <w:rPr>
          <w:rFonts w:ascii="Times New Roman" w:eastAsia="Calibri" w:hAnsi="Times New Roman" w:cs="Times New Roman"/>
          <w:iCs/>
          <w:kern w:val="0"/>
          <w:sz w:val="24"/>
          <w:szCs w:val="24"/>
          <w:lang w:val="en-US"/>
          <w14:ligatures w14:val="none"/>
        </w:rPr>
        <w:t>-</w:t>
      </w:r>
      <w:r w:rsidR="00E97BE0" w:rsidRPr="00AF74AC">
        <w:rPr>
          <w:rFonts w:ascii="Times New Roman" w:eastAsia="Calibri" w:hAnsi="Times New Roman" w:cs="Times New Roman"/>
          <w:iCs/>
          <w:kern w:val="0"/>
          <w:sz w:val="24"/>
          <w:szCs w:val="24"/>
          <w:lang w:val="en-US"/>
          <w14:ligatures w14:val="none"/>
        </w:rPr>
        <w:t>removing microbial communities for different biotechnological applications.</w:t>
      </w:r>
    </w:p>
    <w:p w14:paraId="3CC45314" w14:textId="6B22CC3E" w:rsidR="00D5361C" w:rsidRPr="00AF74AC" w:rsidRDefault="00260D63" w:rsidP="00751EFB">
      <w:pPr>
        <w:pStyle w:val="Heading1"/>
        <w:rPr>
          <w:rFonts w:eastAsia="Times New Roman" w:cs="Times New Roman"/>
          <w:szCs w:val="24"/>
          <w:lang w:val="en-US"/>
        </w:rPr>
      </w:pPr>
      <w:r w:rsidRPr="00AF74AC">
        <w:rPr>
          <w:rFonts w:eastAsia="Times New Roman" w:cs="Times New Roman"/>
          <w:szCs w:val="24"/>
          <w:lang w:val="en-US"/>
        </w:rPr>
        <w:t>Materials</w:t>
      </w:r>
      <w:r w:rsidR="00BA4D35" w:rsidRPr="00AF74AC">
        <w:rPr>
          <w:rFonts w:eastAsia="Times New Roman" w:cs="Times New Roman"/>
          <w:szCs w:val="24"/>
          <w:lang w:val="en-US"/>
        </w:rPr>
        <w:t xml:space="preserve"> and Methods</w:t>
      </w:r>
    </w:p>
    <w:p w14:paraId="3CBD2B93" w14:textId="67F1F201" w:rsidR="00BA4D35" w:rsidRPr="00823CC2" w:rsidRDefault="00677B8A" w:rsidP="00823CC2">
      <w:pPr>
        <w:pStyle w:val="Heading2"/>
      </w:pPr>
      <w:r w:rsidRPr="00823CC2">
        <w:t>Inoculum sour</w:t>
      </w:r>
      <w:r w:rsidR="00FF2D66" w:rsidRPr="00823CC2">
        <w:t>ce</w:t>
      </w:r>
    </w:p>
    <w:p w14:paraId="227F6D90" w14:textId="55BF5178" w:rsidR="00E61E61" w:rsidRPr="00AF74AC" w:rsidRDefault="00FF2D66" w:rsidP="00AF19C5">
      <w:pPr>
        <w:pBdr>
          <w:top w:val="nil"/>
          <w:left w:val="nil"/>
          <w:bottom w:val="nil"/>
          <w:right w:val="nil"/>
          <w:between w:val="nil"/>
        </w:pBdr>
        <w:spacing w:after="0" w:line="480" w:lineRule="auto"/>
        <w:rPr>
          <w:rFonts w:ascii="Times New Roman" w:hAnsi="Times New Roman" w:cs="Times New Roman"/>
          <w:color w:val="000000"/>
          <w:sz w:val="24"/>
          <w:szCs w:val="24"/>
          <w:lang w:val="en-US"/>
        </w:rPr>
      </w:pPr>
      <w:r w:rsidRPr="009A243F">
        <w:rPr>
          <w:rFonts w:ascii="Times New Roman" w:hAnsi="Times New Roman" w:cs="Times New Roman"/>
          <w:color w:val="000000"/>
          <w:sz w:val="24"/>
          <w:szCs w:val="24"/>
          <w:lang w:val="en-US"/>
        </w:rPr>
        <w:t xml:space="preserve">The </w:t>
      </w:r>
      <w:r w:rsidR="0048219C" w:rsidRPr="009A243F">
        <w:rPr>
          <w:rFonts w:ascii="Times New Roman" w:hAnsi="Times New Roman" w:cs="Times New Roman"/>
          <w:color w:val="000000"/>
          <w:sz w:val="24"/>
          <w:szCs w:val="24"/>
          <w:lang w:val="en-US"/>
        </w:rPr>
        <w:t xml:space="preserve">inoculum </w:t>
      </w:r>
      <w:r w:rsidRPr="009A243F">
        <w:rPr>
          <w:rFonts w:ascii="Times New Roman" w:hAnsi="Times New Roman" w:cs="Times New Roman"/>
          <w:color w:val="000000"/>
          <w:sz w:val="24"/>
          <w:szCs w:val="24"/>
          <w:lang w:val="en-US"/>
        </w:rPr>
        <w:t xml:space="preserve">biofilm samples </w:t>
      </w:r>
      <w:r w:rsidR="004C1EA2" w:rsidRPr="009A243F">
        <w:rPr>
          <w:rFonts w:ascii="Times New Roman" w:hAnsi="Times New Roman" w:cs="Times New Roman"/>
          <w:color w:val="000000"/>
          <w:sz w:val="24"/>
          <w:szCs w:val="24"/>
          <w:lang w:val="en-US"/>
        </w:rPr>
        <w:t>to prepare</w:t>
      </w:r>
      <w:r w:rsidRPr="009A243F">
        <w:rPr>
          <w:rFonts w:ascii="Times New Roman" w:hAnsi="Times New Roman" w:cs="Times New Roman"/>
          <w:color w:val="000000"/>
          <w:sz w:val="24"/>
          <w:szCs w:val="24"/>
          <w:lang w:val="en-US"/>
        </w:rPr>
        <w:t xml:space="preserve"> the enrichment cultures were </w:t>
      </w:r>
      <w:r w:rsidR="00431F9A" w:rsidRPr="009A243F">
        <w:rPr>
          <w:rFonts w:ascii="Times New Roman" w:hAnsi="Times New Roman" w:cs="Times New Roman"/>
          <w:color w:val="000000"/>
          <w:sz w:val="24"/>
          <w:szCs w:val="24"/>
          <w:lang w:val="en-US"/>
        </w:rPr>
        <w:t>obtained</w:t>
      </w:r>
      <w:r w:rsidRPr="009A243F">
        <w:rPr>
          <w:rFonts w:ascii="Times New Roman" w:hAnsi="Times New Roman" w:cs="Times New Roman"/>
          <w:color w:val="000000"/>
          <w:sz w:val="24"/>
          <w:szCs w:val="24"/>
          <w:lang w:val="en-US"/>
        </w:rPr>
        <w:t xml:space="preserve"> from t</w:t>
      </w:r>
      <w:r w:rsidR="00EC4FA4" w:rsidRPr="009A243F">
        <w:rPr>
          <w:rFonts w:ascii="Times New Roman" w:hAnsi="Times New Roman" w:cs="Times New Roman"/>
          <w:color w:val="000000"/>
          <w:sz w:val="24"/>
          <w:szCs w:val="24"/>
          <w:lang w:val="en-US"/>
        </w:rPr>
        <w:t xml:space="preserve">he BAC filters </w:t>
      </w:r>
      <w:r w:rsidR="00965F29" w:rsidRPr="009A243F">
        <w:rPr>
          <w:rFonts w:ascii="Times New Roman" w:hAnsi="Times New Roman" w:cs="Times New Roman"/>
          <w:color w:val="000000"/>
          <w:sz w:val="24"/>
          <w:szCs w:val="24"/>
          <w:lang w:val="en-US"/>
        </w:rPr>
        <w:t>of</w:t>
      </w:r>
      <w:r w:rsidR="004C1EA2" w:rsidRPr="009A243F">
        <w:rPr>
          <w:rFonts w:ascii="Times New Roman" w:hAnsi="Times New Roman" w:cs="Times New Roman"/>
          <w:color w:val="000000"/>
          <w:sz w:val="24"/>
          <w:szCs w:val="24"/>
          <w:lang w:val="en-US"/>
        </w:rPr>
        <w:t xml:space="preserve"> </w:t>
      </w:r>
      <w:r w:rsidR="00965F29" w:rsidRPr="009A243F">
        <w:rPr>
          <w:rFonts w:ascii="Times New Roman" w:hAnsi="Times New Roman" w:cs="Times New Roman"/>
          <w:color w:val="000000"/>
          <w:sz w:val="24"/>
          <w:szCs w:val="24"/>
          <w:lang w:val="en-US"/>
        </w:rPr>
        <w:t>a plant producing ultrapure water</w:t>
      </w:r>
      <w:r w:rsidR="004C1EA2" w:rsidRPr="009A243F">
        <w:rPr>
          <w:rFonts w:ascii="Times New Roman" w:hAnsi="Times New Roman" w:cs="Times New Roman"/>
          <w:color w:val="000000"/>
          <w:sz w:val="24"/>
          <w:szCs w:val="24"/>
          <w:lang w:val="en-US"/>
        </w:rPr>
        <w:t xml:space="preserve"> </w:t>
      </w:r>
      <w:r w:rsidR="00965F29" w:rsidRPr="009A243F">
        <w:rPr>
          <w:rFonts w:ascii="Times New Roman" w:hAnsi="Times New Roman" w:cs="Times New Roman"/>
          <w:color w:val="000000"/>
          <w:sz w:val="24"/>
          <w:szCs w:val="24"/>
          <w:lang w:val="en-US"/>
        </w:rPr>
        <w:t>(UPW</w:t>
      </w:r>
      <w:r w:rsidR="00431F9A" w:rsidRPr="009A243F">
        <w:rPr>
          <w:rFonts w:ascii="Times New Roman" w:hAnsi="Times New Roman" w:cs="Times New Roman"/>
          <w:color w:val="000000"/>
          <w:sz w:val="24"/>
          <w:szCs w:val="24"/>
          <w:lang w:val="en-US"/>
        </w:rPr>
        <w:t xml:space="preserve"> factory</w:t>
      </w:r>
      <w:r w:rsidR="00965F29" w:rsidRPr="009A243F">
        <w:rPr>
          <w:rFonts w:ascii="Times New Roman" w:hAnsi="Times New Roman" w:cs="Times New Roman"/>
          <w:color w:val="000000"/>
          <w:sz w:val="24"/>
          <w:szCs w:val="24"/>
          <w:lang w:val="en-US"/>
        </w:rPr>
        <w:t>,</w:t>
      </w:r>
      <w:r w:rsidR="001B4D36" w:rsidRPr="009A243F">
        <w:rPr>
          <w:rFonts w:ascii="Times New Roman" w:hAnsi="Times New Roman" w:cs="Times New Roman"/>
          <w:color w:val="000000"/>
          <w:sz w:val="24"/>
          <w:szCs w:val="24"/>
          <w:lang w:val="en-US"/>
        </w:rPr>
        <w:t xml:space="preserve"> </w:t>
      </w:r>
      <w:r w:rsidR="002E704B" w:rsidRPr="009A243F">
        <w:rPr>
          <w:rFonts w:ascii="Times New Roman" w:hAnsi="Times New Roman" w:cs="Times New Roman"/>
          <w:color w:val="000000"/>
          <w:sz w:val="24"/>
          <w:szCs w:val="24"/>
          <w:lang w:val="en-US"/>
        </w:rPr>
        <w:t>Emmen</w:t>
      </w:r>
      <w:r w:rsidR="00431F9A" w:rsidRPr="009A243F">
        <w:rPr>
          <w:rFonts w:ascii="Times New Roman" w:hAnsi="Times New Roman" w:cs="Times New Roman"/>
          <w:color w:val="000000"/>
          <w:sz w:val="24"/>
          <w:szCs w:val="24"/>
          <w:lang w:val="en-US"/>
        </w:rPr>
        <w:t xml:space="preserve">, </w:t>
      </w:r>
      <w:r w:rsidR="002E704B" w:rsidRPr="009A243F">
        <w:rPr>
          <w:rFonts w:ascii="Times New Roman" w:hAnsi="Times New Roman" w:cs="Times New Roman"/>
          <w:color w:val="000000"/>
          <w:sz w:val="24"/>
          <w:szCs w:val="24"/>
          <w:lang w:val="en-US"/>
        </w:rPr>
        <w:t>NL</w:t>
      </w:r>
      <w:r w:rsidR="001B4D36" w:rsidRPr="009A243F">
        <w:rPr>
          <w:rFonts w:ascii="Times New Roman" w:hAnsi="Times New Roman" w:cs="Times New Roman"/>
          <w:color w:val="000000"/>
          <w:sz w:val="24"/>
          <w:szCs w:val="24"/>
          <w:lang w:val="en-US"/>
        </w:rPr>
        <w:t>)</w:t>
      </w:r>
      <w:r w:rsidR="00A94AEC" w:rsidRPr="009A243F">
        <w:rPr>
          <w:rFonts w:ascii="Times New Roman" w:hAnsi="Times New Roman" w:cs="Times New Roman"/>
          <w:color w:val="000000"/>
          <w:sz w:val="24"/>
          <w:szCs w:val="24"/>
          <w:lang w:val="en-US"/>
        </w:rPr>
        <w:t xml:space="preserve"> from secondary wastewater</w:t>
      </w:r>
      <w:r w:rsidR="003E04B9" w:rsidRPr="009A243F">
        <w:rPr>
          <w:rFonts w:ascii="Times New Roman" w:hAnsi="Times New Roman" w:cs="Times New Roman"/>
          <w:color w:val="000000"/>
          <w:sz w:val="24"/>
          <w:szCs w:val="24"/>
          <w:lang w:val="en-US"/>
        </w:rPr>
        <w:t xml:space="preserve"> treatment</w:t>
      </w:r>
      <w:r w:rsidR="00A94AEC" w:rsidRPr="009A243F">
        <w:rPr>
          <w:rFonts w:ascii="Times New Roman" w:hAnsi="Times New Roman" w:cs="Times New Roman"/>
          <w:color w:val="000000"/>
          <w:sz w:val="24"/>
          <w:szCs w:val="24"/>
          <w:lang w:val="en-US"/>
        </w:rPr>
        <w:t xml:space="preserve"> effluent</w:t>
      </w:r>
      <w:r w:rsidR="00F70554" w:rsidRPr="009A243F">
        <w:rPr>
          <w:rFonts w:ascii="Times New Roman" w:hAnsi="Times New Roman" w:cs="Times New Roman"/>
          <w:color w:val="000000"/>
          <w:sz w:val="24"/>
          <w:szCs w:val="24"/>
          <w:lang w:val="en-US"/>
        </w:rPr>
        <w:t xml:space="preserve">. A description of the </w:t>
      </w:r>
      <w:r w:rsidR="00965F29" w:rsidRPr="009A243F">
        <w:rPr>
          <w:rFonts w:ascii="Times New Roman" w:hAnsi="Times New Roman" w:cs="Times New Roman"/>
          <w:color w:val="000000"/>
          <w:sz w:val="24"/>
          <w:szCs w:val="24"/>
          <w:lang w:val="en-US"/>
        </w:rPr>
        <w:t>UPW</w:t>
      </w:r>
      <w:r w:rsidR="00F70554" w:rsidRPr="009A243F">
        <w:rPr>
          <w:rFonts w:ascii="Times New Roman" w:hAnsi="Times New Roman" w:cs="Times New Roman"/>
          <w:color w:val="000000"/>
          <w:sz w:val="24"/>
          <w:szCs w:val="24"/>
          <w:lang w:val="en-US"/>
        </w:rPr>
        <w:t xml:space="preserve"> factory is reported in Supplementary Information (Fig. S1). The BAC filters are </w:t>
      </w:r>
      <w:r w:rsidR="00EC4FA4" w:rsidRPr="009A243F">
        <w:rPr>
          <w:rFonts w:ascii="Times New Roman" w:hAnsi="Times New Roman" w:cs="Times New Roman"/>
          <w:color w:val="000000"/>
          <w:sz w:val="24"/>
          <w:szCs w:val="24"/>
          <w:lang w:val="en-US"/>
        </w:rPr>
        <w:t xml:space="preserve">operated with </w:t>
      </w:r>
      <w:r w:rsidR="004C1EA2" w:rsidRPr="009A243F">
        <w:rPr>
          <w:rFonts w:ascii="Times New Roman" w:hAnsi="Times New Roman" w:cs="Times New Roman"/>
          <w:color w:val="000000"/>
          <w:sz w:val="24"/>
          <w:szCs w:val="24"/>
          <w:lang w:val="en-US"/>
        </w:rPr>
        <w:t xml:space="preserve">periodic </w:t>
      </w:r>
      <w:r w:rsidR="00EC4FA4" w:rsidRPr="009A243F">
        <w:rPr>
          <w:rFonts w:ascii="Times New Roman" w:hAnsi="Times New Roman" w:cs="Times New Roman"/>
          <w:color w:val="000000"/>
          <w:sz w:val="24"/>
          <w:szCs w:val="24"/>
          <w:lang w:val="en-US"/>
        </w:rPr>
        <w:t xml:space="preserve">pure-oxygen </w:t>
      </w:r>
      <w:r w:rsidR="004C1EA2" w:rsidRPr="009A243F">
        <w:rPr>
          <w:rFonts w:ascii="Times New Roman" w:hAnsi="Times New Roman" w:cs="Times New Roman"/>
          <w:color w:val="000000"/>
          <w:sz w:val="24"/>
          <w:szCs w:val="24"/>
          <w:lang w:val="en-US"/>
        </w:rPr>
        <w:t xml:space="preserve">dosing </w:t>
      </w:r>
      <w:r w:rsidR="00EC4FA4" w:rsidRPr="009A243F">
        <w:rPr>
          <w:rFonts w:ascii="Times New Roman" w:hAnsi="Times New Roman" w:cs="Times New Roman"/>
          <w:color w:val="000000"/>
          <w:sz w:val="24"/>
          <w:szCs w:val="24"/>
          <w:lang w:val="en-US"/>
        </w:rPr>
        <w:t xml:space="preserve">to maintain </w:t>
      </w:r>
      <w:r w:rsidR="001B4D36" w:rsidRPr="009A243F">
        <w:rPr>
          <w:rFonts w:ascii="Times New Roman" w:hAnsi="Times New Roman" w:cs="Times New Roman"/>
          <w:color w:val="000000"/>
          <w:sz w:val="24"/>
          <w:szCs w:val="24"/>
          <w:lang w:val="en-US"/>
        </w:rPr>
        <w:t xml:space="preserve">full </w:t>
      </w:r>
      <w:r w:rsidR="00EC4FA4" w:rsidRPr="009A243F">
        <w:rPr>
          <w:rFonts w:ascii="Times New Roman" w:hAnsi="Times New Roman" w:cs="Times New Roman"/>
          <w:color w:val="000000"/>
          <w:sz w:val="24"/>
          <w:szCs w:val="24"/>
          <w:lang w:val="en-US"/>
        </w:rPr>
        <w:t>aerobic condition</w:t>
      </w:r>
      <w:r w:rsidR="00431F9A" w:rsidRPr="009A243F">
        <w:rPr>
          <w:rFonts w:ascii="Times New Roman" w:hAnsi="Times New Roman" w:cs="Times New Roman"/>
          <w:color w:val="000000"/>
          <w:sz w:val="24"/>
          <w:szCs w:val="24"/>
          <w:lang w:val="en-US"/>
        </w:rPr>
        <w:t>s</w:t>
      </w:r>
      <w:r w:rsidR="007F7480" w:rsidRPr="009A243F">
        <w:rPr>
          <w:rFonts w:ascii="Times New Roman" w:hAnsi="Times New Roman" w:cs="Times New Roman"/>
          <w:color w:val="000000"/>
          <w:sz w:val="24"/>
          <w:szCs w:val="24"/>
          <w:lang w:val="en-US"/>
        </w:rPr>
        <w:t xml:space="preserve"> </w:t>
      </w:r>
      <w:r w:rsidR="007F7480" w:rsidRPr="009A243F">
        <w:rPr>
          <w:rFonts w:ascii="Times New Roman" w:hAnsi="Times New Roman" w:cs="Times New Roman"/>
          <w:color w:val="000000"/>
          <w:sz w:val="24"/>
          <w:szCs w:val="24"/>
          <w:lang w:val="en-US"/>
        </w:rPr>
        <w:fldChar w:fldCharType="begin"/>
      </w:r>
      <w:r w:rsidR="00E53609">
        <w:rPr>
          <w:rFonts w:ascii="Times New Roman" w:hAnsi="Times New Roman" w:cs="Times New Roman"/>
          <w:color w:val="000000"/>
          <w:sz w:val="24"/>
          <w:szCs w:val="24"/>
          <w:lang w:val="en-US"/>
        </w:rPr>
        <w:instrText xml:space="preserve"> ADDIN ZOTERO_ITEM CSL_CITATION {"citationID":"a1KF9w59","properties":{"formattedCitation":"(van der Maas et al., 2020)","plainCitation":"(van der Maas et al., 2020)","noteIndex":0},"citationItems":[{"id":1018,"uris":["http://zotero.org/groups/4931394/items/2AAFDM2C"],"itemData":{"id":1018,"type":"article-newspaper","container-title":"H2O/Waternetwerk","language":"nl-nl","title":"Biologische actiefkoolfiltratie met zuurstofdosering: veelbelovende techniek voor verwijdering geneesmiddelen?","title-short":"Biologische actiefkoolfiltratie met zuurstofdosering","URL":"https://www.h2owaternetwerk.nl/vakartikelen/biologische-actiefkoolfiltratie-met-zuurstofdosering-veelbelovende-techniek-voor-verwijdering-geneesmiddelen","author":[{"family":"Maas","given":"Peter","non-dropping-particle":"van der"},{"family":"Veenendaal","given":"Gerrit"},{"family":"Nonnekens","given":"Jaap"},{"family":"Brink","given":"Henk"},{"family":"Vogel","given":"Dennis","non-dropping-particle":"de"}],"issued":{"date-parts":[["2020",2,12]]}}}],"schema":"https://github.com/citation-style-language/schema/raw/master/csl-citation.json"} </w:instrText>
      </w:r>
      <w:r w:rsidR="007F7480" w:rsidRPr="009A243F">
        <w:rPr>
          <w:rFonts w:ascii="Times New Roman" w:hAnsi="Times New Roman" w:cs="Times New Roman"/>
          <w:color w:val="000000"/>
          <w:sz w:val="24"/>
          <w:szCs w:val="24"/>
          <w:lang w:val="en-US"/>
        </w:rPr>
        <w:fldChar w:fldCharType="separate"/>
      </w:r>
      <w:r w:rsidR="00003FCF" w:rsidRPr="00003FCF">
        <w:rPr>
          <w:rFonts w:ascii="Times New Roman" w:hAnsi="Times New Roman" w:cs="Times New Roman"/>
          <w:sz w:val="24"/>
        </w:rPr>
        <w:t>(van der Maas et al., 2020)</w:t>
      </w:r>
      <w:r w:rsidR="007F7480" w:rsidRPr="009A243F">
        <w:rPr>
          <w:rFonts w:ascii="Times New Roman" w:hAnsi="Times New Roman" w:cs="Times New Roman"/>
          <w:color w:val="000000"/>
          <w:sz w:val="24"/>
          <w:szCs w:val="24"/>
          <w:lang w:val="en-US"/>
        </w:rPr>
        <w:fldChar w:fldCharType="end"/>
      </w:r>
      <w:r w:rsidR="0041599E">
        <w:rPr>
          <w:rFonts w:ascii="Times New Roman" w:hAnsi="Times New Roman" w:cs="Times New Roman"/>
          <w:color w:val="000000"/>
          <w:sz w:val="24"/>
          <w:szCs w:val="24"/>
          <w:lang w:val="en-US"/>
        </w:rPr>
        <w:t>,</w:t>
      </w:r>
      <w:r w:rsidR="00F70554" w:rsidRPr="009A243F">
        <w:rPr>
          <w:rFonts w:ascii="Times New Roman" w:hAnsi="Times New Roman" w:cs="Times New Roman"/>
          <w:color w:val="000000"/>
          <w:sz w:val="24"/>
          <w:szCs w:val="24"/>
          <w:lang w:val="en-US"/>
        </w:rPr>
        <w:t xml:space="preserve"> and always achieve </w:t>
      </w:r>
      <w:r w:rsidR="0041599E">
        <w:rPr>
          <w:rFonts w:ascii="Times New Roman" w:hAnsi="Times New Roman" w:cs="Times New Roman"/>
          <w:color w:val="000000"/>
          <w:sz w:val="24"/>
          <w:szCs w:val="24"/>
          <w:lang w:val="en-US"/>
        </w:rPr>
        <w:t>a high Mn</w:t>
      </w:r>
      <w:r w:rsidR="00F70554" w:rsidRPr="009A243F">
        <w:rPr>
          <w:rFonts w:ascii="Times New Roman" w:hAnsi="Times New Roman" w:cs="Times New Roman"/>
          <w:color w:val="000000"/>
          <w:sz w:val="24"/>
          <w:szCs w:val="24"/>
          <w:lang w:val="en-US"/>
        </w:rPr>
        <w:t xml:space="preserve"> removal </w:t>
      </w:r>
      <w:r w:rsidR="00C14477" w:rsidRPr="009A243F">
        <w:rPr>
          <w:rFonts w:ascii="Times New Roman" w:hAnsi="Times New Roman" w:cs="Times New Roman"/>
          <w:color w:val="000000"/>
          <w:sz w:val="24"/>
          <w:szCs w:val="24"/>
          <w:lang w:val="en-US"/>
        </w:rPr>
        <w:fldChar w:fldCharType="begin"/>
      </w:r>
      <w:r w:rsidR="00003FCF">
        <w:rPr>
          <w:rFonts w:ascii="Times New Roman" w:hAnsi="Times New Roman" w:cs="Times New Roman"/>
          <w:color w:val="000000"/>
          <w:sz w:val="24"/>
          <w:szCs w:val="24"/>
          <w:lang w:val="en-US"/>
        </w:rPr>
        <w:instrText xml:space="preserve"> ADDIN ZOTERO_ITEM CSL_CITATION {"citationID":"sZ5OBh4K","properties":{"formattedCitation":"(Bernadet et al., 2023)","plainCitation":"(Bernadet et al., 2023)","noteIndex":0},"citationItems":[{"id":"ecC2V0qY/IiT6YgRm","uris":["http://zotero.org/users/11012347/items/T7HUA2XG"],"itemData":{"id":1870,"type":"article-journal","abstract":"Biological oxygen-dosed activated carbon (BODAC) filters in an Ultrapure water plant were demonstrated to have the potential to further treat secondary wastewater treatment effluent. The BODAC filters were operated for 11 years without carbon regeneration or replacement, while still functioning as pre-treatment step to reverse osmosis (RO) membranes by actively removing organic micropollutants (OMPs) and foulants. In this study, the removal of nutrients and 13 OMPs from secondary wastewater treatment effluent was investigated for 2 years and simultaneously, the granules’ characterization and microbial community analysis were conducted to gain insights behind the stable long-term operation of the BODAC filters. The results showed that the BODAC gran­ ules’ surface area was reduced by ~70 % of what is in virgin carbon granules and covered by biofilm and inorganic depositions. The BODAC filters reduced the concentration of soluble organics, mainly proteins, per­ formed as an effective nitrification system, and almost completely removed manganese. During the 2 years of observation, the filters consistently removed some OMPs such as hydrochlorothiazide, metoprolol, sotalol, and trimethoprim by at least 70 %. Finally, through microbial community analysis, we found that nitrifying and manganese-oxidizing bacteria were detected in high relative abundance on BODAC granules, supporting BODAC performance in removing OMPs and manganese as well as converting nitrogenous species in the water.","container-title":"Journal of Hazardous Materials","DOI":"10.1016/j.jhazmat.2023.131882","ISSN":"03043894","journalAbbreviation":"Journal of Hazardous Materials","language":"en","page":"131882","source":"DOI.org (Crossref)","title":"Biological Oxygen-dosed Activated Carbon (BODAC) filters – A bioprocess for ultrapure water production removing organics, nutrients and micropollutants","volume":"458","author":[{"family":"Bernadet","given":"Olga"},{"family":"Larasati","given":"Amanda"},{"family":"Van Veelen","given":"H. Pieter J."},{"family":"Euverink","given":"Gert Jan Willem"},{"family":"Gagliano","given":"Maria Cristina"}],"issued":{"date-parts":[["2023",9]]}}}],"schema":"https://github.com/citation-style-language/schema/raw/master/csl-citation.json"} </w:instrText>
      </w:r>
      <w:r w:rsidR="00C14477" w:rsidRPr="009A243F">
        <w:rPr>
          <w:rFonts w:ascii="Times New Roman" w:hAnsi="Times New Roman" w:cs="Times New Roman"/>
          <w:color w:val="000000"/>
          <w:sz w:val="24"/>
          <w:szCs w:val="24"/>
          <w:lang w:val="en-US"/>
        </w:rPr>
        <w:fldChar w:fldCharType="separate"/>
      </w:r>
      <w:r w:rsidR="00003FCF" w:rsidRPr="00003FCF">
        <w:rPr>
          <w:rFonts w:ascii="Times New Roman" w:hAnsi="Times New Roman" w:cs="Times New Roman"/>
          <w:sz w:val="24"/>
        </w:rPr>
        <w:t>(Bernadet et al., 2023)</w:t>
      </w:r>
      <w:r w:rsidR="00C14477" w:rsidRPr="009A243F">
        <w:rPr>
          <w:rFonts w:ascii="Times New Roman" w:hAnsi="Times New Roman" w:cs="Times New Roman"/>
          <w:color w:val="000000"/>
          <w:sz w:val="24"/>
          <w:szCs w:val="24"/>
          <w:lang w:val="en-US"/>
        </w:rPr>
        <w:fldChar w:fldCharType="end"/>
      </w:r>
      <w:r w:rsidR="00F70554" w:rsidRPr="009A243F">
        <w:rPr>
          <w:rFonts w:ascii="Times New Roman" w:hAnsi="Times New Roman" w:cs="Times New Roman"/>
          <w:color w:val="000000"/>
          <w:sz w:val="24"/>
          <w:szCs w:val="24"/>
          <w:lang w:val="en-US"/>
        </w:rPr>
        <w:t>.</w:t>
      </w:r>
      <w:r w:rsidR="00CA4D0C" w:rsidRPr="009A243F">
        <w:rPr>
          <w:rFonts w:ascii="Times New Roman" w:hAnsi="Times New Roman" w:cs="Times New Roman"/>
          <w:color w:val="000000"/>
          <w:sz w:val="24"/>
          <w:szCs w:val="24"/>
          <w:lang w:val="en-US"/>
        </w:rPr>
        <w:t xml:space="preserve"> </w:t>
      </w:r>
      <w:r w:rsidR="0038004D">
        <w:rPr>
          <w:rFonts w:ascii="Times New Roman" w:hAnsi="Times New Roman" w:cs="Times New Roman"/>
          <w:color w:val="000000"/>
          <w:sz w:val="24"/>
          <w:szCs w:val="24"/>
          <w:lang w:val="en-US"/>
        </w:rPr>
        <w:t>The b</w:t>
      </w:r>
      <w:r w:rsidR="00CA4D0C" w:rsidRPr="009A243F">
        <w:rPr>
          <w:rFonts w:ascii="Times New Roman" w:hAnsi="Times New Roman" w:cs="Times New Roman"/>
          <w:color w:val="000000"/>
          <w:sz w:val="24"/>
          <w:szCs w:val="24"/>
          <w:lang w:val="en-US"/>
        </w:rPr>
        <w:t>iofilms were harvested</w:t>
      </w:r>
      <w:r w:rsidR="00DB366A">
        <w:rPr>
          <w:rFonts w:ascii="Times New Roman" w:hAnsi="Times New Roman" w:cs="Times New Roman"/>
          <w:color w:val="000000"/>
          <w:sz w:val="24"/>
          <w:szCs w:val="24"/>
          <w:lang w:val="en-US"/>
        </w:rPr>
        <w:t xml:space="preserve"> from the backwash water during</w:t>
      </w:r>
      <w:r w:rsidR="00CA4D0C" w:rsidRPr="009A243F">
        <w:rPr>
          <w:rFonts w:ascii="Times New Roman" w:hAnsi="Times New Roman" w:cs="Times New Roman"/>
          <w:color w:val="000000"/>
          <w:sz w:val="24"/>
          <w:szCs w:val="24"/>
          <w:lang w:val="en-US"/>
        </w:rPr>
        <w:t xml:space="preserve"> the periodic backwashing </w:t>
      </w:r>
      <w:r w:rsidR="00381188" w:rsidRPr="009A243F">
        <w:rPr>
          <w:rFonts w:ascii="Times New Roman" w:hAnsi="Times New Roman" w:cs="Times New Roman"/>
          <w:color w:val="000000"/>
          <w:sz w:val="24"/>
          <w:szCs w:val="24"/>
          <w:lang w:val="en-US"/>
        </w:rPr>
        <w:t xml:space="preserve">of BAC filters </w:t>
      </w:r>
      <w:r w:rsidR="00CA4D0C" w:rsidRPr="009A243F">
        <w:rPr>
          <w:rFonts w:ascii="Times New Roman" w:hAnsi="Times New Roman" w:cs="Times New Roman"/>
          <w:color w:val="000000"/>
          <w:sz w:val="24"/>
          <w:szCs w:val="24"/>
          <w:lang w:val="en-US"/>
        </w:rPr>
        <w:t xml:space="preserve">with air and </w:t>
      </w:r>
      <w:r w:rsidR="00DB366A" w:rsidRPr="009A243F">
        <w:rPr>
          <w:rFonts w:ascii="Times New Roman" w:hAnsi="Times New Roman" w:cs="Times New Roman"/>
          <w:color w:val="000000"/>
          <w:sz w:val="24"/>
          <w:szCs w:val="24"/>
          <w:lang w:val="en-US"/>
        </w:rPr>
        <w:t>water</w:t>
      </w:r>
      <w:r w:rsidR="00DB366A">
        <w:rPr>
          <w:rFonts w:ascii="Times New Roman" w:hAnsi="Times New Roman" w:cs="Times New Roman"/>
          <w:color w:val="000000"/>
          <w:sz w:val="24"/>
          <w:szCs w:val="24"/>
          <w:lang w:val="en-US"/>
        </w:rPr>
        <w:t xml:space="preserve">. Backwash water was collected </w:t>
      </w:r>
      <w:r w:rsidR="00DB366A" w:rsidRPr="009A243F">
        <w:rPr>
          <w:rFonts w:ascii="Times New Roman" w:hAnsi="Times New Roman" w:cs="Times New Roman"/>
          <w:color w:val="000000"/>
          <w:sz w:val="24"/>
          <w:szCs w:val="24"/>
          <w:lang w:val="en-US"/>
        </w:rPr>
        <w:t xml:space="preserve">in acid-washed LDPE bottles </w:t>
      </w:r>
      <w:r w:rsidR="00F70554" w:rsidRPr="009A243F">
        <w:rPr>
          <w:rFonts w:ascii="Times New Roman" w:hAnsi="Times New Roman" w:cs="Times New Roman"/>
          <w:color w:val="000000"/>
          <w:sz w:val="24"/>
          <w:szCs w:val="24"/>
          <w:lang w:val="en-US"/>
        </w:rPr>
        <w:t xml:space="preserve">from the top of the filters within the first </w:t>
      </w:r>
      <w:r w:rsidR="00CB015C" w:rsidRPr="009A243F">
        <w:rPr>
          <w:rFonts w:ascii="Times New Roman" w:hAnsi="Times New Roman" w:cs="Times New Roman"/>
          <w:color w:val="000000"/>
          <w:sz w:val="24"/>
          <w:szCs w:val="24"/>
          <w:lang w:val="en-US"/>
        </w:rPr>
        <w:t xml:space="preserve">5 min </w:t>
      </w:r>
      <w:r w:rsidR="00F70554" w:rsidRPr="009A243F">
        <w:rPr>
          <w:rFonts w:ascii="Times New Roman" w:hAnsi="Times New Roman" w:cs="Times New Roman"/>
          <w:color w:val="000000"/>
          <w:sz w:val="24"/>
          <w:szCs w:val="24"/>
          <w:lang w:val="en-US"/>
        </w:rPr>
        <w:t xml:space="preserve">after the backwashing </w:t>
      </w:r>
      <w:r w:rsidR="001A0644" w:rsidRPr="009A243F">
        <w:rPr>
          <w:rFonts w:ascii="Times New Roman" w:hAnsi="Times New Roman" w:cs="Times New Roman"/>
          <w:color w:val="000000"/>
          <w:sz w:val="24"/>
          <w:szCs w:val="24"/>
          <w:lang w:val="en-US"/>
        </w:rPr>
        <w:t>started</w:t>
      </w:r>
      <w:r w:rsidR="00D907BA">
        <w:rPr>
          <w:rFonts w:ascii="Times New Roman" w:hAnsi="Times New Roman" w:cs="Times New Roman"/>
          <w:color w:val="000000"/>
          <w:sz w:val="24"/>
          <w:szCs w:val="24"/>
          <w:lang w:val="en-US"/>
        </w:rPr>
        <w:t xml:space="preserve"> </w:t>
      </w:r>
      <w:r w:rsidR="001A0644" w:rsidRPr="009A243F">
        <w:rPr>
          <w:rFonts w:ascii="Times New Roman" w:hAnsi="Times New Roman" w:cs="Times New Roman"/>
          <w:color w:val="000000"/>
          <w:sz w:val="24"/>
          <w:szCs w:val="24"/>
          <w:lang w:val="en-US"/>
        </w:rPr>
        <w:t>and</w:t>
      </w:r>
      <w:r w:rsidR="00EA4F7B" w:rsidRPr="009A243F">
        <w:rPr>
          <w:rFonts w:ascii="Times New Roman" w:hAnsi="Times New Roman" w:cs="Times New Roman"/>
          <w:color w:val="000000"/>
          <w:sz w:val="24"/>
          <w:szCs w:val="24"/>
          <w:lang w:val="en-US"/>
        </w:rPr>
        <w:t xml:space="preserve"> </w:t>
      </w:r>
      <w:r w:rsidR="00A176BF" w:rsidRPr="009A243F">
        <w:rPr>
          <w:rFonts w:ascii="Times New Roman" w:hAnsi="Times New Roman" w:cs="Times New Roman"/>
          <w:color w:val="000000"/>
          <w:sz w:val="24"/>
          <w:szCs w:val="24"/>
          <w:lang w:val="en-US"/>
        </w:rPr>
        <w:t xml:space="preserve">stored </w:t>
      </w:r>
      <w:r w:rsidR="00EA4F7B" w:rsidRPr="009A243F">
        <w:rPr>
          <w:rFonts w:ascii="Times New Roman" w:hAnsi="Times New Roman" w:cs="Times New Roman"/>
          <w:color w:val="000000"/>
          <w:sz w:val="24"/>
          <w:szCs w:val="24"/>
          <w:lang w:val="en-US"/>
        </w:rPr>
        <w:t>at 4º C</w:t>
      </w:r>
      <w:r w:rsidR="00F70554" w:rsidRPr="009A243F">
        <w:rPr>
          <w:rFonts w:ascii="Times New Roman" w:hAnsi="Times New Roman" w:cs="Times New Roman"/>
          <w:color w:val="000000"/>
          <w:sz w:val="24"/>
          <w:szCs w:val="24"/>
          <w:lang w:val="en-US"/>
        </w:rPr>
        <w:t xml:space="preserve">. </w:t>
      </w:r>
      <w:r w:rsidR="00D907BA" w:rsidRPr="009A243F">
        <w:rPr>
          <w:rFonts w:ascii="Times New Roman" w:hAnsi="Times New Roman" w:cs="Times New Roman"/>
          <w:color w:val="000000"/>
          <w:sz w:val="24"/>
          <w:szCs w:val="24"/>
          <w:lang w:val="en-US"/>
        </w:rPr>
        <w:t xml:space="preserve">The samples are referred to as “inoculum biofilm” (IB) hereafter. Two different samplings were executed in September 2021 and January 2022, </w:t>
      </w:r>
      <w:r w:rsidR="00D907BA" w:rsidRPr="009A243F">
        <w:rPr>
          <w:rFonts w:ascii="Times New Roman" w:hAnsi="Times New Roman" w:cs="Times New Roman"/>
          <w:color w:val="000000"/>
          <w:sz w:val="24"/>
          <w:szCs w:val="24"/>
          <w:lang w:val="en-US"/>
        </w:rPr>
        <w:lastRenderedPageBreak/>
        <w:t xml:space="preserve">before and after </w:t>
      </w:r>
      <w:r w:rsidR="0041599E">
        <w:rPr>
          <w:rFonts w:ascii="Times New Roman" w:hAnsi="Times New Roman" w:cs="Times New Roman"/>
          <w:color w:val="000000"/>
          <w:sz w:val="24"/>
          <w:szCs w:val="24"/>
          <w:lang w:val="en-US"/>
        </w:rPr>
        <w:t xml:space="preserve">the BAC filters </w:t>
      </w:r>
      <w:r w:rsidR="00D907BA" w:rsidRPr="009A243F">
        <w:rPr>
          <w:rFonts w:ascii="Times New Roman" w:hAnsi="Times New Roman" w:cs="Times New Roman"/>
          <w:color w:val="000000"/>
          <w:sz w:val="24"/>
          <w:szCs w:val="24"/>
          <w:lang w:val="en-US"/>
        </w:rPr>
        <w:t xml:space="preserve">maintenance (October 2021) </w:t>
      </w:r>
      <w:r w:rsidR="00D907BA">
        <w:rPr>
          <w:rFonts w:ascii="Times New Roman" w:hAnsi="Times New Roman" w:cs="Times New Roman"/>
          <w:color w:val="000000"/>
          <w:sz w:val="24"/>
          <w:szCs w:val="24"/>
          <w:lang w:val="en-US"/>
        </w:rPr>
        <w:t>with 7 days of inoperability</w:t>
      </w:r>
      <w:r w:rsidR="00D907BA" w:rsidRPr="009A243F">
        <w:rPr>
          <w:rFonts w:ascii="Times New Roman" w:hAnsi="Times New Roman" w:cs="Times New Roman"/>
          <w:color w:val="000000"/>
          <w:sz w:val="24"/>
          <w:szCs w:val="24"/>
          <w:lang w:val="en-US"/>
        </w:rPr>
        <w:t>. The composition of the water containing the IB is reported in Table S1.</w:t>
      </w:r>
      <w:r w:rsidR="00D907BA" w:rsidRPr="00AF74AC">
        <w:rPr>
          <w:rFonts w:ascii="Times New Roman" w:hAnsi="Times New Roman" w:cs="Times New Roman"/>
          <w:color w:val="000000"/>
          <w:sz w:val="24"/>
          <w:szCs w:val="24"/>
          <w:lang w:val="en-US"/>
        </w:rPr>
        <w:t xml:space="preserve"> </w:t>
      </w:r>
    </w:p>
    <w:p w14:paraId="6B98ECED" w14:textId="22316E97" w:rsidR="00F54E20" w:rsidRPr="00823CC2" w:rsidRDefault="00677B8A" w:rsidP="00823CC2">
      <w:pPr>
        <w:pStyle w:val="Heading2"/>
      </w:pPr>
      <w:r w:rsidRPr="00823CC2">
        <w:t xml:space="preserve">Preparation of </w:t>
      </w:r>
      <w:r w:rsidR="00F54E20" w:rsidRPr="00823CC2">
        <w:t xml:space="preserve">Mn enrichment </w:t>
      </w:r>
      <w:r w:rsidR="00195199" w:rsidRPr="00823CC2">
        <w:t>cultures</w:t>
      </w:r>
    </w:p>
    <w:p w14:paraId="29761D50" w14:textId="36D8FFB0" w:rsidR="00E61E61" w:rsidRPr="00AF74AC" w:rsidRDefault="00C61069" w:rsidP="00AF19C5">
      <w:pPr>
        <w:pBdr>
          <w:top w:val="nil"/>
          <w:left w:val="nil"/>
          <w:bottom w:val="nil"/>
          <w:right w:val="nil"/>
          <w:between w:val="nil"/>
        </w:pBdr>
        <w:spacing w:after="0" w:line="480" w:lineRule="auto"/>
        <w:rPr>
          <w:rFonts w:ascii="Times New Roman" w:hAnsi="Times New Roman" w:cs="Times New Roman"/>
          <w:color w:val="000000"/>
          <w:sz w:val="24"/>
          <w:szCs w:val="24"/>
          <w:lang w:val="en-US"/>
        </w:rPr>
      </w:pPr>
      <w:r w:rsidRPr="00AF74AC">
        <w:rPr>
          <w:rFonts w:ascii="Times New Roman" w:hAnsi="Times New Roman" w:cs="Times New Roman"/>
          <w:color w:val="000000"/>
          <w:sz w:val="24"/>
          <w:szCs w:val="24"/>
          <w:lang w:val="en-US"/>
        </w:rPr>
        <w:t xml:space="preserve">To prepare enrichment cultures of </w:t>
      </w:r>
      <w:proofErr w:type="spellStart"/>
      <w:r w:rsidRPr="00AF74AC">
        <w:rPr>
          <w:rFonts w:ascii="Times New Roman" w:hAnsi="Times New Roman" w:cs="Times New Roman"/>
          <w:color w:val="000000"/>
          <w:sz w:val="24"/>
          <w:szCs w:val="24"/>
          <w:lang w:val="en-US"/>
        </w:rPr>
        <w:t>MnOB</w:t>
      </w:r>
      <w:proofErr w:type="spellEnd"/>
      <w:r w:rsidRPr="00AF74AC">
        <w:rPr>
          <w:rFonts w:ascii="Times New Roman" w:hAnsi="Times New Roman" w:cs="Times New Roman"/>
          <w:color w:val="000000"/>
          <w:sz w:val="24"/>
          <w:szCs w:val="24"/>
          <w:lang w:val="en-US"/>
        </w:rPr>
        <w:t xml:space="preserve">, </w:t>
      </w:r>
      <w:r w:rsidR="00195199" w:rsidRPr="00AF74AC">
        <w:rPr>
          <w:rFonts w:ascii="Times New Roman" w:hAnsi="Times New Roman" w:cs="Times New Roman"/>
          <w:color w:val="000000"/>
          <w:sz w:val="24"/>
          <w:szCs w:val="24"/>
          <w:lang w:val="en-US"/>
        </w:rPr>
        <w:t>100 mL of t</w:t>
      </w:r>
      <w:r w:rsidR="00760A0A" w:rsidRPr="00AF74AC">
        <w:rPr>
          <w:rFonts w:ascii="Times New Roman" w:hAnsi="Times New Roman" w:cs="Times New Roman"/>
          <w:color w:val="000000"/>
          <w:sz w:val="24"/>
          <w:szCs w:val="24"/>
          <w:lang w:val="en-US"/>
        </w:rPr>
        <w:t xml:space="preserve">he </w:t>
      </w:r>
      <w:r w:rsidR="00A23C23" w:rsidRPr="00AF74AC">
        <w:rPr>
          <w:rFonts w:ascii="Times New Roman" w:hAnsi="Times New Roman" w:cs="Times New Roman"/>
          <w:color w:val="000000"/>
          <w:sz w:val="24"/>
          <w:szCs w:val="24"/>
          <w:lang w:val="en-US"/>
        </w:rPr>
        <w:t xml:space="preserve">IB </w:t>
      </w:r>
      <w:r w:rsidR="00195199" w:rsidRPr="00AF74AC">
        <w:rPr>
          <w:rFonts w:ascii="Times New Roman" w:hAnsi="Times New Roman" w:cs="Times New Roman"/>
          <w:color w:val="000000"/>
          <w:sz w:val="24"/>
          <w:szCs w:val="24"/>
          <w:lang w:val="en-US"/>
        </w:rPr>
        <w:t xml:space="preserve">collected </w:t>
      </w:r>
      <w:r w:rsidR="00760A0A" w:rsidRPr="00AF74AC">
        <w:rPr>
          <w:rFonts w:ascii="Times New Roman" w:hAnsi="Times New Roman" w:cs="Times New Roman"/>
          <w:color w:val="000000"/>
          <w:sz w:val="24"/>
          <w:szCs w:val="24"/>
          <w:lang w:val="en-US"/>
        </w:rPr>
        <w:t>in September 2021 a</w:t>
      </w:r>
      <w:r w:rsidR="00195199" w:rsidRPr="00AF74AC">
        <w:rPr>
          <w:rFonts w:ascii="Times New Roman" w:hAnsi="Times New Roman" w:cs="Times New Roman"/>
          <w:color w:val="000000"/>
          <w:sz w:val="24"/>
          <w:szCs w:val="24"/>
          <w:lang w:val="en-US"/>
        </w:rPr>
        <w:t xml:space="preserve">nd January 2022 were </w:t>
      </w:r>
      <w:r w:rsidR="00BF4C63" w:rsidRPr="00AF74AC">
        <w:rPr>
          <w:rFonts w:ascii="Times New Roman" w:hAnsi="Times New Roman" w:cs="Times New Roman"/>
          <w:color w:val="000000"/>
          <w:sz w:val="24"/>
          <w:szCs w:val="24"/>
          <w:lang w:val="en-US"/>
        </w:rPr>
        <w:t>placed into</w:t>
      </w:r>
      <w:r w:rsidR="00C14477" w:rsidRPr="00AF74AC">
        <w:rPr>
          <w:rFonts w:ascii="Times New Roman" w:hAnsi="Times New Roman" w:cs="Times New Roman"/>
          <w:color w:val="000000"/>
          <w:sz w:val="24"/>
          <w:szCs w:val="24"/>
          <w:lang w:val="en-US"/>
        </w:rPr>
        <w:t xml:space="preserve"> 100</w:t>
      </w:r>
      <w:r w:rsidR="008B0938" w:rsidRPr="00AF74AC">
        <w:rPr>
          <w:rFonts w:ascii="Times New Roman" w:hAnsi="Times New Roman" w:cs="Times New Roman"/>
          <w:color w:val="000000"/>
          <w:sz w:val="24"/>
          <w:szCs w:val="24"/>
          <w:lang w:val="en-US"/>
        </w:rPr>
        <w:t xml:space="preserve"> </w:t>
      </w:r>
      <w:r w:rsidR="00195199" w:rsidRPr="00AF74AC">
        <w:rPr>
          <w:rFonts w:ascii="Times New Roman" w:hAnsi="Times New Roman" w:cs="Times New Roman"/>
          <w:color w:val="000000"/>
          <w:sz w:val="24"/>
          <w:szCs w:val="24"/>
          <w:lang w:val="en-US"/>
        </w:rPr>
        <w:t>m</w:t>
      </w:r>
      <w:r w:rsidR="00C14477" w:rsidRPr="00AF74AC">
        <w:rPr>
          <w:rFonts w:ascii="Times New Roman" w:hAnsi="Times New Roman" w:cs="Times New Roman"/>
          <w:color w:val="000000"/>
          <w:sz w:val="24"/>
          <w:szCs w:val="24"/>
          <w:lang w:val="en-US"/>
        </w:rPr>
        <w:t>L</w:t>
      </w:r>
      <w:r w:rsidR="00195199" w:rsidRPr="00AF74AC">
        <w:rPr>
          <w:rFonts w:ascii="Times New Roman" w:hAnsi="Times New Roman" w:cs="Times New Roman"/>
          <w:color w:val="000000"/>
          <w:sz w:val="24"/>
          <w:szCs w:val="24"/>
          <w:lang w:val="en-US"/>
        </w:rPr>
        <w:t xml:space="preserve"> </w:t>
      </w:r>
      <w:r w:rsidR="00195199" w:rsidRPr="00EA1E18">
        <w:rPr>
          <w:rFonts w:ascii="Times New Roman" w:hAnsi="Times New Roman" w:cs="Times New Roman"/>
          <w:color w:val="000000"/>
          <w:sz w:val="24"/>
          <w:szCs w:val="24"/>
          <w:lang w:val="en-US"/>
        </w:rPr>
        <w:t>b</w:t>
      </w:r>
      <w:r w:rsidR="00760A0A" w:rsidRPr="00EA1E18">
        <w:rPr>
          <w:rFonts w:ascii="Times New Roman" w:hAnsi="Times New Roman" w:cs="Times New Roman"/>
          <w:color w:val="000000"/>
          <w:sz w:val="24"/>
          <w:szCs w:val="24"/>
          <w:lang w:val="en-US"/>
        </w:rPr>
        <w:t xml:space="preserve">orosilicate glass bottles with inside </w:t>
      </w:r>
      <w:r w:rsidR="00BF4C63" w:rsidRPr="00EA1E18">
        <w:rPr>
          <w:rFonts w:ascii="Times New Roman" w:hAnsi="Times New Roman" w:cs="Times New Roman"/>
          <w:color w:val="000000"/>
          <w:sz w:val="24"/>
          <w:szCs w:val="24"/>
          <w:lang w:val="en-US"/>
        </w:rPr>
        <w:t>walls</w:t>
      </w:r>
      <w:r w:rsidR="00760A0A" w:rsidRPr="00EA1E18">
        <w:rPr>
          <w:rFonts w:ascii="Times New Roman" w:hAnsi="Times New Roman" w:cs="Times New Roman"/>
          <w:color w:val="000000"/>
          <w:sz w:val="24"/>
          <w:szCs w:val="24"/>
          <w:lang w:val="en-US"/>
        </w:rPr>
        <w:t xml:space="preserve"> coated with manganese carbonate (MnCO</w:t>
      </w:r>
      <w:r w:rsidR="00760A0A" w:rsidRPr="00EA1E18">
        <w:rPr>
          <w:rFonts w:ascii="Times New Roman" w:hAnsi="Times New Roman" w:cs="Times New Roman"/>
          <w:color w:val="000000"/>
          <w:sz w:val="24"/>
          <w:szCs w:val="24"/>
          <w:vertAlign w:val="subscript"/>
          <w:lang w:val="en-US"/>
        </w:rPr>
        <w:t>3</w:t>
      </w:r>
      <w:r w:rsidR="00760A0A" w:rsidRPr="00EA1E18">
        <w:rPr>
          <w:rFonts w:ascii="Times New Roman" w:hAnsi="Times New Roman" w:cs="Times New Roman"/>
          <w:color w:val="000000"/>
          <w:sz w:val="24"/>
          <w:szCs w:val="24"/>
          <w:lang w:val="en-US"/>
        </w:rPr>
        <w:t xml:space="preserve"> </w:t>
      </w:r>
      <w:r w:rsidR="0039480E" w:rsidRPr="00EA1E18">
        <w:rPr>
          <w:rFonts w:ascii="Times New Roman" w:hAnsi="Times New Roman" w:cs="Times New Roman"/>
          <w:color w:val="000000"/>
          <w:sz w:val="24"/>
          <w:szCs w:val="24"/>
          <w:lang w:val="en-US"/>
        </w:rPr>
        <w:t>(</w:t>
      </w:r>
      <w:r w:rsidR="00760A0A" w:rsidRPr="00EA1E18">
        <w:rPr>
          <w:rFonts w:ascii="Times New Roman" w:hAnsi="Times New Roman" w:cs="Times New Roman"/>
          <w:color w:val="000000"/>
          <w:sz w:val="24"/>
          <w:szCs w:val="24"/>
          <w:lang w:val="en-US"/>
        </w:rPr>
        <w:t xml:space="preserve">Alfa </w:t>
      </w:r>
      <w:proofErr w:type="spellStart"/>
      <w:r w:rsidR="00760A0A" w:rsidRPr="00EA1E18">
        <w:rPr>
          <w:rFonts w:ascii="Times New Roman" w:hAnsi="Times New Roman" w:cs="Times New Roman"/>
          <w:color w:val="000000"/>
          <w:sz w:val="24"/>
          <w:szCs w:val="24"/>
          <w:lang w:val="en-US"/>
        </w:rPr>
        <w:t>Aesar</w:t>
      </w:r>
      <w:proofErr w:type="spellEnd"/>
      <w:r w:rsidR="0039480E" w:rsidRPr="00EA1E18">
        <w:rPr>
          <w:rFonts w:ascii="Times New Roman" w:hAnsi="Times New Roman" w:cs="Times New Roman"/>
          <w:color w:val="000000"/>
          <w:sz w:val="24"/>
          <w:szCs w:val="24"/>
          <w:lang w:val="en-US"/>
        </w:rPr>
        <w:t>, US)</w:t>
      </w:r>
      <w:r w:rsidR="00760A0A" w:rsidRPr="00EA1E18">
        <w:rPr>
          <w:rFonts w:ascii="Times New Roman" w:hAnsi="Times New Roman" w:cs="Times New Roman"/>
          <w:color w:val="000000"/>
          <w:sz w:val="24"/>
          <w:szCs w:val="24"/>
          <w:lang w:val="en-US"/>
        </w:rPr>
        <w:t>) slurry</w:t>
      </w:r>
      <w:r w:rsidR="00BF4C63" w:rsidRPr="00AF74AC">
        <w:rPr>
          <w:sz w:val="24"/>
          <w:szCs w:val="24"/>
          <w:lang w:val="en-US"/>
        </w:rPr>
        <w:t xml:space="preserve"> </w:t>
      </w:r>
      <w:r w:rsidR="00520B1B">
        <w:rPr>
          <w:sz w:val="24"/>
          <w:szCs w:val="24"/>
          <w:lang w:val="en-US"/>
        </w:rPr>
        <w:t>as source of soluble Mn</w:t>
      </w:r>
      <w:r w:rsidR="00520B1B" w:rsidRPr="00520B1B">
        <w:rPr>
          <w:sz w:val="24"/>
          <w:szCs w:val="24"/>
          <w:vertAlign w:val="superscript"/>
          <w:lang w:val="en-US"/>
        </w:rPr>
        <w:t>2+</w:t>
      </w:r>
      <w:r w:rsidR="00520B1B">
        <w:rPr>
          <w:sz w:val="24"/>
          <w:szCs w:val="24"/>
          <w:lang w:val="en-US"/>
        </w:rPr>
        <w:t xml:space="preserve">, </w:t>
      </w:r>
      <w:r w:rsidR="00432529">
        <w:rPr>
          <w:rFonts w:ascii="Times New Roman" w:hAnsi="Times New Roman" w:cs="Times New Roman"/>
          <w:color w:val="000000"/>
          <w:sz w:val="24"/>
          <w:szCs w:val="24"/>
          <w:lang w:val="en-US"/>
        </w:rPr>
        <w:t xml:space="preserve">with </w:t>
      </w:r>
      <w:r w:rsidR="00BF4C63" w:rsidRPr="00AF74AC">
        <w:rPr>
          <w:rFonts w:ascii="Times New Roman" w:hAnsi="Times New Roman" w:cs="Times New Roman"/>
          <w:color w:val="000000"/>
          <w:sz w:val="24"/>
          <w:szCs w:val="24"/>
          <w:lang w:val="en-US"/>
        </w:rPr>
        <w:t xml:space="preserve">final concentration of </w:t>
      </w:r>
      <w:r w:rsidR="00D14C3A">
        <w:rPr>
          <w:rFonts w:ascii="Arial" w:hAnsi="Arial" w:cs="Arial"/>
          <w:color w:val="000000"/>
          <w:sz w:val="24"/>
          <w:szCs w:val="24"/>
          <w:lang w:val="en-US"/>
        </w:rPr>
        <w:t>~</w:t>
      </w:r>
      <w:r w:rsidR="00BF4C63" w:rsidRPr="00AF74AC">
        <w:rPr>
          <w:rFonts w:ascii="Times New Roman" w:hAnsi="Times New Roman" w:cs="Times New Roman"/>
          <w:color w:val="000000"/>
          <w:sz w:val="24"/>
          <w:szCs w:val="24"/>
          <w:lang w:val="en-US"/>
        </w:rPr>
        <w:t>2</w:t>
      </w:r>
      <w:r w:rsidR="00E570AB" w:rsidRPr="00AF74AC">
        <w:rPr>
          <w:rFonts w:ascii="Times New Roman" w:hAnsi="Times New Roman" w:cs="Times New Roman"/>
          <w:color w:val="000000"/>
          <w:sz w:val="24"/>
          <w:szCs w:val="24"/>
          <w:lang w:val="en-US"/>
        </w:rPr>
        <w:t>0</w:t>
      </w:r>
      <w:r w:rsidR="00BF4C63" w:rsidRPr="00AF74AC">
        <w:rPr>
          <w:rFonts w:ascii="Times New Roman" w:hAnsi="Times New Roman" w:cs="Times New Roman"/>
          <w:color w:val="000000"/>
          <w:sz w:val="24"/>
          <w:szCs w:val="24"/>
          <w:lang w:val="en-US"/>
        </w:rPr>
        <w:t xml:space="preserve"> </w:t>
      </w:r>
      <w:r w:rsidR="00E570AB" w:rsidRPr="00AF74AC">
        <w:rPr>
          <w:rFonts w:ascii="Times New Roman" w:hAnsi="Times New Roman" w:cs="Times New Roman"/>
          <w:color w:val="000000"/>
          <w:sz w:val="24"/>
          <w:szCs w:val="24"/>
          <w:lang w:val="en-US"/>
        </w:rPr>
        <w:t>mM</w:t>
      </w:r>
      <w:r w:rsidR="008B0938" w:rsidRPr="00AF74AC">
        <w:rPr>
          <w:rFonts w:ascii="Times New Roman" w:hAnsi="Times New Roman" w:cs="Times New Roman"/>
          <w:color w:val="000000"/>
          <w:sz w:val="24"/>
          <w:szCs w:val="24"/>
          <w:lang w:val="en-US"/>
        </w:rPr>
        <w:t>,</w:t>
      </w:r>
      <w:r w:rsidR="00760A0A" w:rsidRPr="00AF74AC">
        <w:rPr>
          <w:rFonts w:ascii="Times New Roman" w:hAnsi="Times New Roman" w:cs="Times New Roman"/>
          <w:color w:val="000000"/>
          <w:sz w:val="24"/>
          <w:szCs w:val="24"/>
          <w:lang w:val="en-US"/>
        </w:rPr>
        <w:t xml:space="preserve"> </w:t>
      </w:r>
      <w:r w:rsidR="00A50C28" w:rsidRPr="00AF74AC">
        <w:rPr>
          <w:rFonts w:ascii="Times New Roman" w:hAnsi="Times New Roman" w:cs="Times New Roman"/>
          <w:color w:val="000000"/>
          <w:sz w:val="24"/>
          <w:szCs w:val="24"/>
          <w:lang w:val="en-US"/>
        </w:rPr>
        <w:t xml:space="preserve">and </w:t>
      </w:r>
      <w:r w:rsidR="00760A0A" w:rsidRPr="00AF74AC">
        <w:rPr>
          <w:rFonts w:ascii="Times New Roman" w:hAnsi="Times New Roman" w:cs="Times New Roman"/>
          <w:color w:val="000000"/>
          <w:sz w:val="24"/>
          <w:szCs w:val="24"/>
          <w:lang w:val="en-US"/>
        </w:rPr>
        <w:t>dried overnight</w:t>
      </w:r>
      <w:r w:rsidR="008B0938" w:rsidRPr="00AF74AC">
        <w:rPr>
          <w:rFonts w:ascii="Times New Roman" w:hAnsi="Times New Roman" w:cs="Times New Roman"/>
          <w:color w:val="000000"/>
          <w:sz w:val="24"/>
          <w:szCs w:val="24"/>
          <w:lang w:val="en-US"/>
        </w:rPr>
        <w:t xml:space="preserve"> </w:t>
      </w:r>
      <w:r w:rsidR="00DA368F" w:rsidRPr="00EA1E18">
        <w:rPr>
          <w:rFonts w:ascii="Times New Roman" w:hAnsi="Times New Roman" w:cs="Times New Roman"/>
          <w:color w:val="000000"/>
          <w:sz w:val="24"/>
          <w:szCs w:val="24"/>
          <w:lang w:val="en-US"/>
        </w:rPr>
        <w:t xml:space="preserve">in the dark </w:t>
      </w:r>
      <w:r w:rsidR="008B0938" w:rsidRPr="00AF74AC">
        <w:rPr>
          <w:rFonts w:ascii="Times New Roman" w:hAnsi="Times New Roman" w:cs="Times New Roman"/>
          <w:color w:val="000000"/>
          <w:sz w:val="24"/>
          <w:szCs w:val="24"/>
          <w:lang w:val="en-US"/>
        </w:rPr>
        <w:fldChar w:fldCharType="begin"/>
      </w:r>
      <w:r w:rsidR="00E53609">
        <w:rPr>
          <w:rFonts w:ascii="Times New Roman" w:hAnsi="Times New Roman" w:cs="Times New Roman"/>
          <w:color w:val="000000"/>
          <w:sz w:val="24"/>
          <w:szCs w:val="24"/>
          <w:lang w:val="en-US"/>
        </w:rPr>
        <w:instrText xml:space="preserve"> ADDIN ZOTERO_ITEM CSL_CITATION {"citationID":"zvTdK77X","properties":{"formattedCitation":"(Yu and Leadbetter, 2020)","plainCitation":"(Yu and Leadbetter, 2020)","noteIndex":0},"citationItems":[{"id":1077,"uris":["http://zotero.org/groups/5035977/items/29QCL3MG"],"itemData":{"id":1077,"type":"article-journal","abstract":"Manganese is one of the most abundant elements on Earth. The oxidation of manganese has long been theorized1-yet has not been demonstrated2-4-to fuel the growth of chemolithoautotrophic microorganisms. Here we refine an enrichment culture that exhibits exponential growth dependent on Mn(II) oxidation to a co-culture of two microbial species. Oxidation required viable bacteria at permissive temperatures, which resulted in the generation of small nodules of manganese oxide with which the cells associated. The majority member of the culture-which we designate 'Candidatus Manganitrophus noduliformans'-is affiliated to the phylum Nitrospirae (also known as Nitrospirota), but is distantly related to known species of Nitrospira and Leptospirillum. We isolated the minority member, a betaproteobacterium that does not oxidize Mn(II) alone, and designate it Ramlibacter lithotrophicus. Stable-isotope probing revealed 13CO2 fixation into cellular biomass that was dependent upon Mn(II) oxidation. Transcriptomic analysis revealed candidate pathways for coupling extracellular manganese oxidation to aerobic energy conservation and autotrophic CO2 fixation. These findings expand the known diversity of inorganic metabolisms that support life, and complete a biogeochemical energy cycle for manganese5,6 that may interface with other major global elemental cycles.","container-title":"Nature","DOI":"10.1038/s41586-020-2468-5","ISSN":"1476-4687","issue":"7816","journalAbbreviation":"Nature","language":"eng","note":"PMID: 32669693\nPMCID: PMC7802741","page":"453-458","source":"PubMed","title":"Bacterial chemolithoautotrophy via manganese oxidation","volume":"583","author":[{"family":"Yu","given":"Hang"},{"family":"Leadbetter","given":"Jared R."}],"issued":{"date-parts":[["2020",7]]}}}],"schema":"https://github.com/citation-style-language/schema/raw/master/csl-citation.json"} </w:instrText>
      </w:r>
      <w:r w:rsidR="008B0938" w:rsidRPr="00AF74AC">
        <w:rPr>
          <w:rFonts w:ascii="Times New Roman" w:hAnsi="Times New Roman" w:cs="Times New Roman"/>
          <w:color w:val="000000"/>
          <w:sz w:val="24"/>
          <w:szCs w:val="24"/>
          <w:lang w:val="en-US"/>
        </w:rPr>
        <w:fldChar w:fldCharType="separate"/>
      </w:r>
      <w:r w:rsidR="00003FCF" w:rsidRPr="00003FCF">
        <w:rPr>
          <w:rFonts w:ascii="Times New Roman" w:hAnsi="Times New Roman" w:cs="Times New Roman"/>
          <w:sz w:val="24"/>
        </w:rPr>
        <w:t>(Yu and Leadbetter, 2020)</w:t>
      </w:r>
      <w:r w:rsidR="008B0938" w:rsidRPr="00AF74AC">
        <w:rPr>
          <w:rFonts w:ascii="Times New Roman" w:hAnsi="Times New Roman" w:cs="Times New Roman"/>
          <w:color w:val="000000"/>
          <w:sz w:val="24"/>
          <w:szCs w:val="24"/>
          <w:lang w:val="en-US"/>
        </w:rPr>
        <w:fldChar w:fldCharType="end"/>
      </w:r>
      <w:r w:rsidR="008B0938" w:rsidRPr="00AF74AC">
        <w:rPr>
          <w:rFonts w:ascii="Times New Roman" w:hAnsi="Times New Roman" w:cs="Times New Roman"/>
          <w:color w:val="000000"/>
          <w:sz w:val="24"/>
          <w:szCs w:val="24"/>
          <w:lang w:val="en-US"/>
        </w:rPr>
        <w:t xml:space="preserve">. To assess if the </w:t>
      </w:r>
      <w:r w:rsidR="00844566" w:rsidRPr="00AF74AC">
        <w:rPr>
          <w:rFonts w:ascii="Times New Roman" w:hAnsi="Times New Roman" w:cs="Times New Roman"/>
          <w:color w:val="000000"/>
          <w:sz w:val="24"/>
          <w:szCs w:val="24"/>
          <w:lang w:val="en-US"/>
        </w:rPr>
        <w:t>Mn</w:t>
      </w:r>
      <w:r w:rsidR="008B0938" w:rsidRPr="00AF74AC">
        <w:rPr>
          <w:rFonts w:ascii="Times New Roman" w:hAnsi="Times New Roman" w:cs="Times New Roman"/>
          <w:color w:val="000000"/>
          <w:sz w:val="24"/>
          <w:szCs w:val="24"/>
          <w:lang w:val="en-US"/>
        </w:rPr>
        <w:t xml:space="preserve"> oxidation was related to biological activity, control bottles were prepared</w:t>
      </w:r>
      <w:r w:rsidR="008E6F44">
        <w:rPr>
          <w:rFonts w:ascii="Times New Roman" w:hAnsi="Times New Roman" w:cs="Times New Roman"/>
          <w:color w:val="000000"/>
          <w:sz w:val="24"/>
          <w:szCs w:val="24"/>
          <w:lang w:val="en-US"/>
        </w:rPr>
        <w:t xml:space="preserve"> with</w:t>
      </w:r>
      <w:r w:rsidR="008B0938" w:rsidRPr="00AF74AC">
        <w:rPr>
          <w:rFonts w:ascii="Times New Roman" w:hAnsi="Times New Roman" w:cs="Times New Roman"/>
          <w:color w:val="000000"/>
          <w:sz w:val="24"/>
          <w:szCs w:val="24"/>
          <w:lang w:val="en-US"/>
        </w:rPr>
        <w:t xml:space="preserve"> </w:t>
      </w:r>
      <w:r w:rsidR="00844566" w:rsidRPr="00AF74AC">
        <w:rPr>
          <w:rFonts w:ascii="Times New Roman" w:hAnsi="Times New Roman" w:cs="Times New Roman"/>
          <w:color w:val="000000"/>
          <w:sz w:val="24"/>
          <w:szCs w:val="24"/>
          <w:lang w:val="en-US"/>
        </w:rPr>
        <w:t>IB</w:t>
      </w:r>
      <w:r w:rsidR="00BF4E7A">
        <w:rPr>
          <w:rFonts w:ascii="Times New Roman" w:hAnsi="Times New Roman" w:cs="Times New Roman"/>
          <w:color w:val="000000"/>
          <w:sz w:val="24"/>
          <w:szCs w:val="24"/>
          <w:lang w:val="en-US"/>
        </w:rPr>
        <w:t xml:space="preserve"> </w:t>
      </w:r>
      <w:r w:rsidR="008E6F44">
        <w:rPr>
          <w:rFonts w:ascii="Times New Roman" w:hAnsi="Times New Roman" w:cs="Times New Roman"/>
          <w:color w:val="000000"/>
          <w:sz w:val="24"/>
          <w:szCs w:val="24"/>
          <w:lang w:val="en-US"/>
        </w:rPr>
        <w:t xml:space="preserve">samples inactivated </w:t>
      </w:r>
      <w:r w:rsidR="0070258D" w:rsidRPr="00AF74AC">
        <w:rPr>
          <w:rFonts w:ascii="Times New Roman" w:hAnsi="Times New Roman" w:cs="Times New Roman"/>
          <w:color w:val="000000"/>
          <w:sz w:val="24"/>
          <w:szCs w:val="24"/>
          <w:lang w:val="en-US"/>
        </w:rPr>
        <w:t xml:space="preserve">by autoclaving </w:t>
      </w:r>
      <w:r w:rsidR="008E6F44">
        <w:rPr>
          <w:rFonts w:ascii="Times New Roman" w:hAnsi="Times New Roman" w:cs="Times New Roman"/>
          <w:color w:val="000000"/>
          <w:sz w:val="24"/>
          <w:szCs w:val="24"/>
          <w:lang w:val="en-US"/>
        </w:rPr>
        <w:t>(</w:t>
      </w:r>
      <w:r w:rsidR="008B0938" w:rsidRPr="00AF74AC">
        <w:rPr>
          <w:rFonts w:ascii="Times New Roman" w:hAnsi="Times New Roman" w:cs="Times New Roman"/>
          <w:color w:val="000000"/>
          <w:sz w:val="24"/>
          <w:szCs w:val="24"/>
          <w:lang w:val="en-US"/>
        </w:rPr>
        <w:t>12</w:t>
      </w:r>
      <w:r w:rsidR="0070258D" w:rsidRPr="00AF74AC">
        <w:rPr>
          <w:rFonts w:ascii="Times New Roman" w:hAnsi="Times New Roman" w:cs="Times New Roman"/>
          <w:color w:val="000000"/>
          <w:sz w:val="24"/>
          <w:szCs w:val="24"/>
          <w:lang w:val="en-US"/>
        </w:rPr>
        <w:t>1</w:t>
      </w:r>
      <w:r w:rsidR="007D0F49" w:rsidRPr="00AF74AC">
        <w:rPr>
          <w:rFonts w:ascii="Times New Roman" w:hAnsi="Times New Roman" w:cs="Times New Roman"/>
          <w:color w:val="000000"/>
          <w:sz w:val="24"/>
          <w:szCs w:val="24"/>
          <w:lang w:val="en-US"/>
        </w:rPr>
        <w:t xml:space="preserve"> </w:t>
      </w:r>
      <w:r w:rsidR="0070258D" w:rsidRPr="00AF74AC">
        <w:rPr>
          <w:rFonts w:ascii="Times New Roman" w:hAnsi="Times New Roman" w:cs="Times New Roman"/>
          <w:color w:val="000000"/>
          <w:sz w:val="24"/>
          <w:szCs w:val="24"/>
          <w:lang w:val="en-US"/>
        </w:rPr>
        <w:t>º</w:t>
      </w:r>
      <w:r w:rsidR="008B0938" w:rsidRPr="00AF74AC">
        <w:rPr>
          <w:rFonts w:ascii="Times New Roman" w:hAnsi="Times New Roman" w:cs="Times New Roman"/>
          <w:color w:val="000000"/>
          <w:sz w:val="24"/>
          <w:szCs w:val="24"/>
          <w:lang w:val="en-US"/>
        </w:rPr>
        <w:t>C</w:t>
      </w:r>
      <w:r w:rsidR="008E6F44">
        <w:rPr>
          <w:rFonts w:ascii="Times New Roman" w:hAnsi="Times New Roman" w:cs="Times New Roman"/>
          <w:color w:val="000000"/>
          <w:sz w:val="24"/>
          <w:szCs w:val="24"/>
          <w:lang w:val="en-US"/>
        </w:rPr>
        <w:t>,</w:t>
      </w:r>
      <w:r w:rsidR="00A176BF" w:rsidRPr="00AF74AC">
        <w:rPr>
          <w:rFonts w:ascii="Times New Roman" w:hAnsi="Times New Roman" w:cs="Times New Roman"/>
          <w:color w:val="000000"/>
          <w:sz w:val="24"/>
          <w:szCs w:val="24"/>
          <w:lang w:val="en-US"/>
        </w:rPr>
        <w:t xml:space="preserve"> 103 kPa</w:t>
      </w:r>
      <w:r w:rsidR="008E6F44">
        <w:rPr>
          <w:rFonts w:ascii="Times New Roman" w:hAnsi="Times New Roman" w:cs="Times New Roman"/>
          <w:color w:val="000000"/>
          <w:sz w:val="24"/>
          <w:szCs w:val="24"/>
          <w:lang w:val="en-US"/>
        </w:rPr>
        <w:t>,</w:t>
      </w:r>
      <w:r w:rsidR="008B0938" w:rsidRPr="00AF74AC">
        <w:rPr>
          <w:rFonts w:ascii="Times New Roman" w:hAnsi="Times New Roman" w:cs="Times New Roman"/>
          <w:color w:val="000000"/>
          <w:sz w:val="24"/>
          <w:szCs w:val="24"/>
          <w:lang w:val="en-US"/>
        </w:rPr>
        <w:t xml:space="preserve"> 20 min</w:t>
      </w:r>
      <w:r w:rsidR="008E6F44">
        <w:rPr>
          <w:rFonts w:ascii="Times New Roman" w:hAnsi="Times New Roman" w:cs="Times New Roman"/>
          <w:color w:val="000000"/>
          <w:sz w:val="24"/>
          <w:szCs w:val="24"/>
          <w:lang w:val="en-US"/>
        </w:rPr>
        <w:t>)</w:t>
      </w:r>
      <w:r w:rsidR="008B0938" w:rsidRPr="00AF74AC">
        <w:rPr>
          <w:rFonts w:ascii="Times New Roman" w:hAnsi="Times New Roman" w:cs="Times New Roman"/>
          <w:color w:val="000000"/>
          <w:sz w:val="24"/>
          <w:szCs w:val="24"/>
          <w:lang w:val="en-US"/>
        </w:rPr>
        <w:t xml:space="preserve">. </w:t>
      </w:r>
      <w:r w:rsidR="00F94DD6" w:rsidRPr="00AF74AC">
        <w:rPr>
          <w:rFonts w:ascii="Times New Roman" w:hAnsi="Times New Roman" w:cs="Times New Roman"/>
          <w:color w:val="000000"/>
          <w:sz w:val="24"/>
          <w:szCs w:val="24"/>
          <w:lang w:val="en-US"/>
        </w:rPr>
        <w:t xml:space="preserve">All </w:t>
      </w:r>
      <w:r w:rsidR="004F046D" w:rsidRPr="00AF74AC">
        <w:rPr>
          <w:rFonts w:ascii="Times New Roman" w:hAnsi="Times New Roman" w:cs="Times New Roman"/>
          <w:color w:val="000000"/>
          <w:sz w:val="24"/>
          <w:szCs w:val="24"/>
          <w:lang w:val="en-US"/>
        </w:rPr>
        <w:t>experiments</w:t>
      </w:r>
      <w:r w:rsidR="00F94DD6" w:rsidRPr="00AF74AC">
        <w:rPr>
          <w:rFonts w:ascii="Times New Roman" w:hAnsi="Times New Roman" w:cs="Times New Roman"/>
          <w:color w:val="000000"/>
          <w:sz w:val="24"/>
          <w:szCs w:val="24"/>
          <w:lang w:val="en-US"/>
        </w:rPr>
        <w:t xml:space="preserve"> were run in triplicate</w:t>
      </w:r>
      <w:r w:rsidR="004F046D" w:rsidRPr="00AF74AC">
        <w:rPr>
          <w:rFonts w:ascii="Times New Roman" w:hAnsi="Times New Roman" w:cs="Times New Roman"/>
          <w:color w:val="000000"/>
          <w:sz w:val="24"/>
          <w:szCs w:val="24"/>
          <w:lang w:val="en-US"/>
        </w:rPr>
        <w:t xml:space="preserve"> per</w:t>
      </w:r>
      <w:r w:rsidR="00F2717F">
        <w:rPr>
          <w:rFonts w:ascii="Times New Roman" w:hAnsi="Times New Roman" w:cs="Times New Roman"/>
          <w:color w:val="000000"/>
          <w:sz w:val="24"/>
          <w:szCs w:val="24"/>
          <w:lang w:val="en-US"/>
        </w:rPr>
        <w:t xml:space="preserve"> </w:t>
      </w:r>
      <w:r w:rsidR="004F046D" w:rsidRPr="00AF74AC">
        <w:rPr>
          <w:rFonts w:ascii="Times New Roman" w:hAnsi="Times New Roman" w:cs="Times New Roman"/>
          <w:color w:val="000000"/>
          <w:sz w:val="24"/>
          <w:szCs w:val="24"/>
          <w:lang w:val="en-US"/>
        </w:rPr>
        <w:t xml:space="preserve">condition (active and </w:t>
      </w:r>
      <w:r w:rsidR="00D6658E">
        <w:rPr>
          <w:rFonts w:ascii="Times New Roman" w:hAnsi="Times New Roman" w:cs="Times New Roman"/>
          <w:color w:val="000000"/>
          <w:sz w:val="24"/>
          <w:szCs w:val="24"/>
          <w:lang w:val="en-US"/>
        </w:rPr>
        <w:t>non-active</w:t>
      </w:r>
      <w:r w:rsidR="004F046D" w:rsidRPr="00AF74AC">
        <w:rPr>
          <w:rFonts w:ascii="Times New Roman" w:hAnsi="Times New Roman" w:cs="Times New Roman"/>
          <w:color w:val="000000"/>
          <w:sz w:val="24"/>
          <w:szCs w:val="24"/>
          <w:lang w:val="en-US"/>
        </w:rPr>
        <w:t xml:space="preserve"> biofilms) and </w:t>
      </w:r>
      <w:r w:rsidR="00B243FD">
        <w:rPr>
          <w:rFonts w:ascii="Times New Roman" w:hAnsi="Times New Roman" w:cs="Times New Roman"/>
          <w:color w:val="000000"/>
          <w:sz w:val="24"/>
          <w:szCs w:val="24"/>
          <w:lang w:val="en-US"/>
        </w:rPr>
        <w:t>per</w:t>
      </w:r>
      <w:r w:rsidR="00B243FD" w:rsidRPr="00AF74AC">
        <w:rPr>
          <w:rFonts w:ascii="Times New Roman" w:hAnsi="Times New Roman" w:cs="Times New Roman"/>
          <w:color w:val="000000"/>
          <w:sz w:val="24"/>
          <w:szCs w:val="24"/>
          <w:lang w:val="en-US"/>
        </w:rPr>
        <w:t xml:space="preserve"> </w:t>
      </w:r>
      <w:r w:rsidR="004F046D" w:rsidRPr="00AF74AC">
        <w:rPr>
          <w:rFonts w:ascii="Times New Roman" w:hAnsi="Times New Roman" w:cs="Times New Roman"/>
          <w:color w:val="000000"/>
          <w:sz w:val="24"/>
          <w:szCs w:val="24"/>
          <w:lang w:val="en-US"/>
        </w:rPr>
        <w:t xml:space="preserve">sampling </w:t>
      </w:r>
      <w:r w:rsidR="0041599E">
        <w:rPr>
          <w:rFonts w:ascii="Times New Roman" w:hAnsi="Times New Roman" w:cs="Times New Roman"/>
          <w:color w:val="000000"/>
          <w:sz w:val="24"/>
          <w:szCs w:val="24"/>
          <w:lang w:val="en-US"/>
        </w:rPr>
        <w:t xml:space="preserve">events </w:t>
      </w:r>
      <w:r w:rsidR="004F046D" w:rsidRPr="00AF74AC">
        <w:rPr>
          <w:rFonts w:ascii="Times New Roman" w:hAnsi="Times New Roman" w:cs="Times New Roman"/>
          <w:color w:val="000000"/>
          <w:sz w:val="24"/>
          <w:szCs w:val="24"/>
          <w:lang w:val="en-US"/>
        </w:rPr>
        <w:t>(S</w:t>
      </w:r>
      <w:r w:rsidR="00C5206F" w:rsidRPr="00AF74AC">
        <w:rPr>
          <w:rFonts w:ascii="Times New Roman" w:hAnsi="Times New Roman" w:cs="Times New Roman"/>
          <w:color w:val="000000"/>
          <w:sz w:val="24"/>
          <w:szCs w:val="24"/>
          <w:lang w:val="en-US"/>
        </w:rPr>
        <w:t>eptember</w:t>
      </w:r>
      <w:r w:rsidR="004F046D" w:rsidRPr="00AF74AC">
        <w:rPr>
          <w:rFonts w:ascii="Times New Roman" w:hAnsi="Times New Roman" w:cs="Times New Roman"/>
          <w:color w:val="000000"/>
          <w:sz w:val="24"/>
          <w:szCs w:val="24"/>
          <w:lang w:val="en-US"/>
        </w:rPr>
        <w:t xml:space="preserve"> and J</w:t>
      </w:r>
      <w:r w:rsidR="00C5206F" w:rsidRPr="00AF74AC">
        <w:rPr>
          <w:rFonts w:ascii="Times New Roman" w:hAnsi="Times New Roman" w:cs="Times New Roman"/>
          <w:color w:val="000000"/>
          <w:sz w:val="24"/>
          <w:szCs w:val="24"/>
          <w:lang w:val="en-US"/>
        </w:rPr>
        <w:t>anuary</w:t>
      </w:r>
      <w:r w:rsidR="004F046D" w:rsidRPr="00AF74AC">
        <w:rPr>
          <w:rFonts w:ascii="Times New Roman" w:hAnsi="Times New Roman" w:cs="Times New Roman"/>
          <w:color w:val="000000"/>
          <w:sz w:val="24"/>
          <w:szCs w:val="24"/>
          <w:lang w:val="en-US"/>
        </w:rPr>
        <w:t>). The bottles w</w:t>
      </w:r>
      <w:r w:rsidR="00A94047" w:rsidRPr="00AF74AC">
        <w:rPr>
          <w:rFonts w:ascii="Times New Roman" w:hAnsi="Times New Roman" w:cs="Times New Roman"/>
          <w:color w:val="000000"/>
          <w:sz w:val="24"/>
          <w:szCs w:val="24"/>
          <w:lang w:val="en-US"/>
        </w:rPr>
        <w:t>ere closed</w:t>
      </w:r>
      <w:r w:rsidR="004F046D" w:rsidRPr="00AF74AC">
        <w:rPr>
          <w:rFonts w:ascii="Times New Roman" w:hAnsi="Times New Roman" w:cs="Times New Roman"/>
          <w:color w:val="000000"/>
          <w:sz w:val="24"/>
          <w:szCs w:val="24"/>
          <w:lang w:val="en-US"/>
        </w:rPr>
        <w:t xml:space="preserve"> with gauze c</w:t>
      </w:r>
      <w:r w:rsidR="00A94047" w:rsidRPr="00AF74AC">
        <w:rPr>
          <w:rFonts w:ascii="Times New Roman" w:hAnsi="Times New Roman" w:cs="Times New Roman"/>
          <w:color w:val="000000"/>
          <w:sz w:val="24"/>
          <w:szCs w:val="24"/>
          <w:lang w:val="en-US"/>
        </w:rPr>
        <w:t>loth to ensure air exchange</w:t>
      </w:r>
      <w:r w:rsidR="00B316AF" w:rsidRPr="00AF74AC">
        <w:rPr>
          <w:rFonts w:ascii="Times New Roman" w:hAnsi="Times New Roman" w:cs="Times New Roman"/>
          <w:color w:val="000000"/>
          <w:sz w:val="24"/>
          <w:szCs w:val="24"/>
          <w:lang w:val="en-US"/>
        </w:rPr>
        <w:t>,</w:t>
      </w:r>
      <w:r w:rsidR="00A94047" w:rsidRPr="00AF74AC">
        <w:rPr>
          <w:rFonts w:ascii="Times New Roman" w:hAnsi="Times New Roman" w:cs="Times New Roman"/>
          <w:color w:val="000000"/>
          <w:sz w:val="24"/>
          <w:szCs w:val="24"/>
          <w:lang w:val="en-US"/>
        </w:rPr>
        <w:t xml:space="preserve"> and </w:t>
      </w:r>
      <w:r w:rsidR="00760A0A" w:rsidRPr="00AF74AC">
        <w:rPr>
          <w:rFonts w:ascii="Times New Roman" w:hAnsi="Times New Roman" w:cs="Times New Roman"/>
          <w:color w:val="000000"/>
          <w:sz w:val="24"/>
          <w:szCs w:val="24"/>
          <w:lang w:val="en-US"/>
        </w:rPr>
        <w:t xml:space="preserve">then incubated at room temperature in </w:t>
      </w:r>
      <w:r w:rsidR="007514B3" w:rsidRPr="00AF74AC">
        <w:rPr>
          <w:rFonts w:ascii="Times New Roman" w:hAnsi="Times New Roman" w:cs="Times New Roman"/>
          <w:color w:val="000000"/>
          <w:sz w:val="24"/>
          <w:szCs w:val="24"/>
          <w:lang w:val="en-US"/>
        </w:rPr>
        <w:t xml:space="preserve">the </w:t>
      </w:r>
      <w:r w:rsidR="00760A0A" w:rsidRPr="00AF74AC">
        <w:rPr>
          <w:rFonts w:ascii="Times New Roman" w:hAnsi="Times New Roman" w:cs="Times New Roman"/>
          <w:color w:val="000000"/>
          <w:sz w:val="24"/>
          <w:szCs w:val="24"/>
          <w:lang w:val="en-US"/>
        </w:rPr>
        <w:t xml:space="preserve">dark for </w:t>
      </w:r>
      <w:r w:rsidR="00F94DD6" w:rsidRPr="00AF74AC">
        <w:rPr>
          <w:rFonts w:ascii="Times New Roman" w:hAnsi="Times New Roman" w:cs="Times New Roman"/>
          <w:color w:val="000000"/>
          <w:sz w:val="24"/>
          <w:szCs w:val="24"/>
          <w:lang w:val="en-US"/>
        </w:rPr>
        <w:t>42 days</w:t>
      </w:r>
      <w:r w:rsidR="00760A0A" w:rsidRPr="00AF74AC">
        <w:rPr>
          <w:rFonts w:ascii="Times New Roman" w:hAnsi="Times New Roman" w:cs="Times New Roman"/>
          <w:color w:val="000000"/>
          <w:sz w:val="24"/>
          <w:szCs w:val="24"/>
          <w:lang w:val="en-US"/>
        </w:rPr>
        <w:t xml:space="preserve">. </w:t>
      </w:r>
      <w:r w:rsidR="00115830">
        <w:rPr>
          <w:rFonts w:ascii="Times New Roman" w:hAnsi="Times New Roman" w:cs="Times New Roman"/>
          <w:color w:val="000000"/>
          <w:sz w:val="24"/>
          <w:szCs w:val="24"/>
          <w:lang w:val="en-US"/>
        </w:rPr>
        <w:t xml:space="preserve">Samples </w:t>
      </w:r>
      <w:r w:rsidR="002B102C" w:rsidRPr="00AF74AC">
        <w:rPr>
          <w:rFonts w:ascii="Times New Roman" w:hAnsi="Times New Roman" w:cs="Times New Roman"/>
          <w:color w:val="000000"/>
          <w:sz w:val="24"/>
          <w:szCs w:val="24"/>
          <w:lang w:val="en-US"/>
        </w:rPr>
        <w:t xml:space="preserve">were </w:t>
      </w:r>
      <w:r w:rsidR="007B5FDD" w:rsidRPr="00AF74AC">
        <w:rPr>
          <w:rFonts w:ascii="Times New Roman" w:hAnsi="Times New Roman" w:cs="Times New Roman"/>
          <w:color w:val="000000"/>
          <w:sz w:val="24"/>
          <w:szCs w:val="24"/>
          <w:lang w:val="en-US"/>
        </w:rPr>
        <w:t>analyzed</w:t>
      </w:r>
      <w:r w:rsidR="002B102C" w:rsidRPr="00AF74AC">
        <w:rPr>
          <w:rFonts w:ascii="Times New Roman" w:hAnsi="Times New Roman" w:cs="Times New Roman"/>
          <w:color w:val="000000"/>
          <w:sz w:val="24"/>
          <w:szCs w:val="24"/>
          <w:lang w:val="en-US"/>
        </w:rPr>
        <w:t xml:space="preserve"> before and after the incubation</w:t>
      </w:r>
      <w:r w:rsidR="006B0C72" w:rsidRPr="00AF74AC">
        <w:rPr>
          <w:rFonts w:ascii="Times New Roman" w:hAnsi="Times New Roman" w:cs="Times New Roman"/>
          <w:color w:val="000000"/>
          <w:sz w:val="24"/>
          <w:szCs w:val="24"/>
          <w:lang w:val="en-US"/>
        </w:rPr>
        <w:t>, as described in the following sections</w:t>
      </w:r>
      <w:r w:rsidR="002B102C" w:rsidRPr="00AF74AC">
        <w:rPr>
          <w:rFonts w:ascii="Times New Roman" w:hAnsi="Times New Roman" w:cs="Times New Roman"/>
          <w:color w:val="000000"/>
          <w:sz w:val="24"/>
          <w:szCs w:val="24"/>
          <w:lang w:val="en-US"/>
        </w:rPr>
        <w:t>.</w:t>
      </w:r>
      <w:r w:rsidR="00844566" w:rsidRPr="00AF74AC">
        <w:rPr>
          <w:rFonts w:ascii="Times New Roman" w:hAnsi="Times New Roman" w:cs="Times New Roman"/>
          <w:color w:val="000000"/>
          <w:sz w:val="24"/>
          <w:szCs w:val="24"/>
          <w:lang w:val="en-US"/>
        </w:rPr>
        <w:t xml:space="preserve"> </w:t>
      </w:r>
      <w:r w:rsidR="009F4AE5" w:rsidRPr="00AF74AC">
        <w:rPr>
          <w:rFonts w:ascii="Times New Roman" w:hAnsi="Times New Roman" w:cs="Times New Roman"/>
          <w:color w:val="000000"/>
          <w:sz w:val="24"/>
          <w:szCs w:val="24"/>
          <w:lang w:val="en-US"/>
        </w:rPr>
        <w:t>W</w:t>
      </w:r>
      <w:r w:rsidR="00844566" w:rsidRPr="00AF74AC">
        <w:rPr>
          <w:rFonts w:ascii="Times New Roman" w:hAnsi="Times New Roman" w:cs="Times New Roman"/>
          <w:color w:val="000000"/>
          <w:sz w:val="24"/>
          <w:szCs w:val="24"/>
          <w:lang w:val="en-US"/>
        </w:rPr>
        <w:t xml:space="preserve">ater </w:t>
      </w:r>
      <w:r w:rsidR="0010195F" w:rsidRPr="00AF74AC">
        <w:rPr>
          <w:rFonts w:ascii="Times New Roman" w:hAnsi="Times New Roman" w:cs="Times New Roman"/>
          <w:color w:val="000000"/>
          <w:sz w:val="24"/>
          <w:szCs w:val="24"/>
          <w:lang w:val="en-US"/>
        </w:rPr>
        <w:t>evaporation of 10% after the 42-day</w:t>
      </w:r>
      <w:r w:rsidR="00844566" w:rsidRPr="00AF74AC">
        <w:rPr>
          <w:rFonts w:ascii="Times New Roman" w:hAnsi="Times New Roman" w:cs="Times New Roman"/>
          <w:color w:val="000000"/>
          <w:sz w:val="24"/>
          <w:szCs w:val="24"/>
          <w:lang w:val="en-US"/>
        </w:rPr>
        <w:t xml:space="preserve"> </w:t>
      </w:r>
      <w:r w:rsidR="000B6691" w:rsidRPr="00AF74AC">
        <w:rPr>
          <w:rFonts w:ascii="Times New Roman" w:hAnsi="Times New Roman" w:cs="Times New Roman"/>
          <w:color w:val="000000"/>
          <w:sz w:val="24"/>
          <w:szCs w:val="24"/>
          <w:lang w:val="en-US"/>
        </w:rPr>
        <w:t>experiment</w:t>
      </w:r>
      <w:r w:rsidR="009107EE" w:rsidRPr="00AF74AC">
        <w:rPr>
          <w:rFonts w:ascii="Times New Roman" w:hAnsi="Times New Roman" w:cs="Times New Roman"/>
          <w:color w:val="000000"/>
          <w:sz w:val="24"/>
          <w:szCs w:val="24"/>
          <w:lang w:val="en-US"/>
        </w:rPr>
        <w:t xml:space="preserve"> was </w:t>
      </w:r>
      <w:r w:rsidR="00C20F4D" w:rsidRPr="00AF74AC">
        <w:rPr>
          <w:rFonts w:ascii="Times New Roman" w:hAnsi="Times New Roman" w:cs="Times New Roman"/>
          <w:color w:val="000000"/>
          <w:sz w:val="24"/>
          <w:szCs w:val="24"/>
          <w:lang w:val="en-US"/>
        </w:rPr>
        <w:t>considered</w:t>
      </w:r>
      <w:r w:rsidR="00844566" w:rsidRPr="00AF74AC">
        <w:rPr>
          <w:rFonts w:ascii="Times New Roman" w:hAnsi="Times New Roman" w:cs="Times New Roman"/>
          <w:color w:val="000000"/>
          <w:sz w:val="24"/>
          <w:szCs w:val="24"/>
          <w:lang w:val="en-US"/>
        </w:rPr>
        <w:t>.</w:t>
      </w:r>
    </w:p>
    <w:p w14:paraId="1C3F0309" w14:textId="0E58F7B8" w:rsidR="00F54E20" w:rsidRPr="00E5360E" w:rsidRDefault="00677B8A" w:rsidP="00E5360E">
      <w:pPr>
        <w:pStyle w:val="Heading2"/>
      </w:pPr>
      <w:r w:rsidRPr="00E5360E">
        <w:t>C</w:t>
      </w:r>
      <w:r w:rsidR="00F54E20" w:rsidRPr="00E5360E">
        <w:t xml:space="preserve">haracterization of </w:t>
      </w:r>
      <w:r w:rsidR="00504BC4" w:rsidRPr="00E5360E">
        <w:t>Mn</w:t>
      </w:r>
      <w:r w:rsidR="00C61069" w:rsidRPr="00E5360E">
        <w:t xml:space="preserve"> oxides and </w:t>
      </w:r>
      <w:r w:rsidR="00436A31" w:rsidRPr="00E5360E">
        <w:t xml:space="preserve">biofilms </w:t>
      </w:r>
    </w:p>
    <w:p w14:paraId="17994B20" w14:textId="4B7357EA" w:rsidR="00902787" w:rsidRPr="00AF74AC" w:rsidRDefault="002B2317" w:rsidP="00751EFB">
      <w:pPr>
        <w:pStyle w:val="Heading3"/>
        <w:rPr>
          <w:rFonts w:eastAsia="Times New Roman" w:cs="Times New Roman"/>
          <w:lang w:val="en-US"/>
        </w:rPr>
      </w:pPr>
      <w:r w:rsidRPr="00AF74AC">
        <w:rPr>
          <w:rFonts w:eastAsia="Times New Roman" w:cs="Times New Roman"/>
          <w:lang w:val="en-US"/>
        </w:rPr>
        <w:t>V</w:t>
      </w:r>
      <w:r w:rsidR="00902787" w:rsidRPr="00AF74AC">
        <w:rPr>
          <w:rFonts w:eastAsia="Times New Roman" w:cs="Times New Roman"/>
          <w:lang w:val="en-US"/>
        </w:rPr>
        <w:t>olatile suspended solid</w:t>
      </w:r>
      <w:r w:rsidR="0041599E">
        <w:rPr>
          <w:rFonts w:eastAsia="Times New Roman" w:cs="Times New Roman"/>
          <w:lang w:val="en-US"/>
        </w:rPr>
        <w:t xml:space="preserve"> </w:t>
      </w:r>
      <w:r w:rsidR="0010071F">
        <w:rPr>
          <w:rFonts w:eastAsia="Times New Roman" w:cs="Times New Roman"/>
          <w:lang w:val="en-US"/>
        </w:rPr>
        <w:t>(VSS)</w:t>
      </w:r>
      <w:r w:rsidR="00902787" w:rsidRPr="00AF74AC">
        <w:rPr>
          <w:rFonts w:eastAsia="Times New Roman" w:cs="Times New Roman"/>
          <w:lang w:val="en-US"/>
        </w:rPr>
        <w:t xml:space="preserve"> and pH measurement</w:t>
      </w:r>
    </w:p>
    <w:p w14:paraId="4621BE96" w14:textId="1BCB7919" w:rsidR="00902787" w:rsidRPr="00AF74AC" w:rsidRDefault="00902787" w:rsidP="00AF19C5">
      <w:pPr>
        <w:spacing w:after="0" w:line="480" w:lineRule="auto"/>
        <w:jc w:val="both"/>
        <w:rPr>
          <w:rFonts w:ascii="Times New Roman" w:hAnsi="Times New Roman" w:cs="Times New Roman"/>
          <w:sz w:val="24"/>
          <w:szCs w:val="24"/>
          <w:lang w:val="en-US"/>
        </w:rPr>
      </w:pPr>
      <w:r w:rsidRPr="00AF74AC">
        <w:rPr>
          <w:rFonts w:ascii="Times New Roman" w:hAnsi="Times New Roman" w:cs="Times New Roman"/>
          <w:sz w:val="24"/>
          <w:szCs w:val="24"/>
          <w:lang w:val="en-US"/>
        </w:rPr>
        <w:t xml:space="preserve">The biomass growth in the </w:t>
      </w:r>
      <w:r w:rsidR="007103E1" w:rsidRPr="00AF74AC">
        <w:rPr>
          <w:rFonts w:ascii="Times New Roman" w:hAnsi="Times New Roman" w:cs="Times New Roman"/>
          <w:sz w:val="24"/>
          <w:szCs w:val="24"/>
          <w:lang w:val="en-US"/>
        </w:rPr>
        <w:t xml:space="preserve">biofilm </w:t>
      </w:r>
      <w:r w:rsidR="00C61069" w:rsidRPr="00AF74AC">
        <w:rPr>
          <w:rFonts w:ascii="Times New Roman" w:hAnsi="Times New Roman" w:cs="Times New Roman"/>
          <w:sz w:val="24"/>
          <w:szCs w:val="24"/>
          <w:lang w:val="en-US"/>
        </w:rPr>
        <w:t>cultures</w:t>
      </w:r>
      <w:r w:rsidRPr="00AF74AC">
        <w:rPr>
          <w:rFonts w:ascii="Times New Roman" w:hAnsi="Times New Roman" w:cs="Times New Roman"/>
          <w:sz w:val="24"/>
          <w:szCs w:val="24"/>
          <w:lang w:val="en-US"/>
        </w:rPr>
        <w:t xml:space="preserve"> was monitored</w:t>
      </w:r>
      <w:r w:rsidR="0041599E">
        <w:rPr>
          <w:rFonts w:ascii="Times New Roman" w:hAnsi="Times New Roman" w:cs="Times New Roman"/>
          <w:sz w:val="24"/>
          <w:szCs w:val="24"/>
          <w:lang w:val="en-US"/>
        </w:rPr>
        <w:t xml:space="preserve"> by</w:t>
      </w:r>
      <w:r w:rsidRPr="00AF74AC">
        <w:rPr>
          <w:rFonts w:ascii="Times New Roman" w:hAnsi="Times New Roman" w:cs="Times New Roman"/>
          <w:sz w:val="24"/>
          <w:szCs w:val="24"/>
          <w:lang w:val="en-US"/>
        </w:rPr>
        <w:t xml:space="preserve"> measuring </w:t>
      </w:r>
      <w:r w:rsidR="0051381B" w:rsidRPr="00AF74AC">
        <w:rPr>
          <w:rFonts w:ascii="Times New Roman" w:hAnsi="Times New Roman" w:cs="Times New Roman"/>
          <w:sz w:val="24"/>
          <w:szCs w:val="24"/>
          <w:lang w:val="en-US"/>
        </w:rPr>
        <w:t xml:space="preserve">VSS before and after the experiment, </w:t>
      </w:r>
      <w:r w:rsidR="00E43D13">
        <w:rPr>
          <w:rFonts w:ascii="Times New Roman" w:hAnsi="Times New Roman" w:cs="Times New Roman"/>
          <w:sz w:val="24"/>
          <w:szCs w:val="24"/>
          <w:lang w:val="en-US"/>
        </w:rPr>
        <w:t xml:space="preserve">using the standard protocol </w:t>
      </w:r>
      <w:r w:rsidRPr="00AF74AC">
        <w:rPr>
          <w:rFonts w:ascii="Times New Roman" w:hAnsi="Times New Roman" w:cs="Times New Roman"/>
          <w:sz w:val="24"/>
          <w:szCs w:val="24"/>
          <w:lang w:val="en-US"/>
        </w:rPr>
        <w:t xml:space="preserve">EPA 160.4 </w:t>
      </w:r>
      <w:r w:rsidRPr="00AF74AC">
        <w:rPr>
          <w:rFonts w:ascii="Times New Roman" w:hAnsi="Times New Roman" w:cs="Times New Roman"/>
          <w:sz w:val="24"/>
          <w:szCs w:val="24"/>
          <w:lang w:val="en-US"/>
        </w:rPr>
        <w:fldChar w:fldCharType="begin"/>
      </w:r>
      <w:r w:rsidR="00E43D13">
        <w:rPr>
          <w:rFonts w:ascii="Times New Roman" w:hAnsi="Times New Roman" w:cs="Times New Roman"/>
          <w:sz w:val="24"/>
          <w:szCs w:val="24"/>
          <w:lang w:val="en-US"/>
        </w:rPr>
        <w:instrText xml:space="preserve"> ADDIN ZOTERO_ITEM CSL_CITATION {"citationID":"5XYcHn6j","properties":{"formattedCitation":"(EPA, 1975)","plainCitation":"(EPA, 1975)","noteIndex":0},"citationItems":[{"id":1080,"uris":["http://zotero.org/groups/5035977/items/XFZC5ZZK"],"itemData":{"id":1080,"type":"book","title":"Standard Methods for the Examination of Water and Wastewater, 14th Edition, p 95, Method 208E","author":[{"family":"EPA","given":""}],"issued":{"date-parts":[["1975"]]}}}],"schema":"https://github.com/citation-style-language/schema/raw/master/csl-citation.json"} </w:instrText>
      </w:r>
      <w:r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(EPA, 1975)</w:t>
      </w:r>
      <w:r w:rsidRPr="00AF74AC">
        <w:rPr>
          <w:rFonts w:ascii="Times New Roman" w:hAnsi="Times New Roman" w:cs="Times New Roman"/>
          <w:sz w:val="24"/>
          <w:szCs w:val="24"/>
          <w:lang w:val="en-US"/>
        </w:rPr>
        <w:fldChar w:fldCharType="end"/>
      </w:r>
      <w:r w:rsidRPr="00AF74AC">
        <w:rPr>
          <w:rFonts w:ascii="Times New Roman" w:hAnsi="Times New Roman" w:cs="Times New Roman"/>
          <w:sz w:val="24"/>
          <w:szCs w:val="24"/>
          <w:lang w:val="en-US"/>
        </w:rPr>
        <w:t xml:space="preserve">. </w:t>
      </w:r>
      <w:r w:rsidR="00366355" w:rsidRPr="00AF74AC">
        <w:rPr>
          <w:rFonts w:ascii="Times New Roman" w:hAnsi="Times New Roman" w:cs="Times New Roman"/>
          <w:sz w:val="24"/>
          <w:szCs w:val="24"/>
          <w:lang w:val="en-US"/>
        </w:rPr>
        <w:t>The</w:t>
      </w:r>
      <w:r w:rsidRPr="00AF74AC">
        <w:rPr>
          <w:rFonts w:ascii="Times New Roman" w:hAnsi="Times New Roman" w:cs="Times New Roman"/>
          <w:sz w:val="24"/>
          <w:szCs w:val="24"/>
          <w:lang w:val="en-US"/>
        </w:rPr>
        <w:t xml:space="preserve"> pH </w:t>
      </w:r>
      <w:r w:rsidR="0041599E">
        <w:rPr>
          <w:rFonts w:ascii="Times New Roman" w:hAnsi="Times New Roman" w:cs="Times New Roman"/>
          <w:sz w:val="24"/>
          <w:szCs w:val="24"/>
          <w:lang w:val="en-US"/>
        </w:rPr>
        <w:t xml:space="preserve">during the experiment </w:t>
      </w:r>
      <w:r w:rsidR="00E43D13" w:rsidRPr="00AF74AC">
        <w:rPr>
          <w:rFonts w:ascii="Times New Roman" w:hAnsi="Times New Roman" w:cs="Times New Roman"/>
          <w:sz w:val="24"/>
          <w:szCs w:val="24"/>
          <w:lang w:val="en-US"/>
        </w:rPr>
        <w:t xml:space="preserve">was measured </w:t>
      </w:r>
      <w:r w:rsidR="00663E6A" w:rsidRPr="00AF74AC">
        <w:rPr>
          <w:rFonts w:ascii="Times New Roman" w:hAnsi="Times New Roman" w:cs="Times New Roman"/>
          <w:sz w:val="24"/>
          <w:szCs w:val="24"/>
          <w:lang w:val="en-US"/>
        </w:rPr>
        <w:t xml:space="preserve">using </w:t>
      </w:r>
      <w:r w:rsidR="0041599E">
        <w:rPr>
          <w:rFonts w:ascii="Times New Roman" w:hAnsi="Times New Roman" w:cs="Times New Roman"/>
          <w:sz w:val="24"/>
          <w:szCs w:val="24"/>
          <w:lang w:val="en-US"/>
        </w:rPr>
        <w:t xml:space="preserve">a </w:t>
      </w:r>
      <w:proofErr w:type="spellStart"/>
      <w:r w:rsidRPr="00AF74AC">
        <w:rPr>
          <w:rFonts w:ascii="Times New Roman" w:hAnsi="Times New Roman" w:cs="Times New Roman"/>
          <w:sz w:val="24"/>
          <w:szCs w:val="24"/>
          <w:lang w:val="en-US"/>
        </w:rPr>
        <w:t>SevenExcellence</w:t>
      </w:r>
      <w:proofErr w:type="spellEnd"/>
      <w:r w:rsidRPr="00AF74AC">
        <w:rPr>
          <w:rFonts w:ascii="Times New Roman" w:hAnsi="Times New Roman" w:cs="Times New Roman"/>
          <w:sz w:val="24"/>
          <w:szCs w:val="24"/>
          <w:lang w:val="en-US"/>
        </w:rPr>
        <w:t xml:space="preserve"> pH meter</w:t>
      </w:r>
      <w:r w:rsidRPr="00AF74AC">
        <w:rPr>
          <w:rFonts w:ascii="Times New Roman" w:hAnsi="Times New Roman" w:cs="Times New Roman"/>
          <w:i/>
          <w:iCs/>
          <w:sz w:val="24"/>
          <w:szCs w:val="24"/>
          <w:lang w:val="en-US"/>
        </w:rPr>
        <w:t xml:space="preserve"> </w:t>
      </w:r>
      <w:r w:rsidRPr="00AF74AC">
        <w:rPr>
          <w:rFonts w:ascii="Times New Roman" w:hAnsi="Times New Roman" w:cs="Times New Roman"/>
          <w:sz w:val="24"/>
          <w:szCs w:val="24"/>
          <w:lang w:val="en-US"/>
        </w:rPr>
        <w:t>S470 (Mettler Toledo</w:t>
      </w:r>
      <w:r w:rsidRPr="00AF74AC">
        <w:rPr>
          <w:rFonts w:ascii="Times New Roman" w:hAnsi="Times New Roman" w:cs="Times New Roman"/>
          <w:sz w:val="24"/>
          <w:szCs w:val="24"/>
          <w:vertAlign w:val="superscript"/>
          <w:lang w:val="en-US"/>
        </w:rPr>
        <w:t>®</w:t>
      </w:r>
      <w:r w:rsidR="0095501A" w:rsidRPr="00AF74AC">
        <w:rPr>
          <w:rFonts w:ascii="Times New Roman" w:hAnsi="Times New Roman" w:cs="Times New Roman"/>
          <w:sz w:val="24"/>
          <w:szCs w:val="24"/>
          <w:lang w:val="en-US"/>
        </w:rPr>
        <w:t>,</w:t>
      </w:r>
      <w:r w:rsidR="003E3D85" w:rsidRPr="00AF74AC">
        <w:rPr>
          <w:rFonts w:ascii="Times New Roman" w:hAnsi="Times New Roman" w:cs="Times New Roman"/>
          <w:sz w:val="24"/>
          <w:szCs w:val="24"/>
          <w:lang w:val="en-US"/>
        </w:rPr>
        <w:t xml:space="preserve"> </w:t>
      </w:r>
      <w:r w:rsidR="001E7B37">
        <w:rPr>
          <w:rFonts w:ascii="Times New Roman" w:hAnsi="Times New Roman" w:cs="Times New Roman"/>
          <w:sz w:val="24"/>
          <w:szCs w:val="24"/>
          <w:lang w:val="en-US"/>
        </w:rPr>
        <w:t>CH</w:t>
      </w:r>
      <w:r w:rsidRPr="00AF74AC">
        <w:rPr>
          <w:rFonts w:ascii="Times New Roman" w:hAnsi="Times New Roman" w:cs="Times New Roman"/>
          <w:sz w:val="24"/>
          <w:szCs w:val="24"/>
          <w:lang w:val="en-US"/>
        </w:rPr>
        <w:t>).</w:t>
      </w:r>
    </w:p>
    <w:p w14:paraId="726C43A5" w14:textId="6D4CDD5D" w:rsidR="00F54E20" w:rsidRPr="00AF74AC" w:rsidRDefault="00F54E20" w:rsidP="00751EFB">
      <w:pPr>
        <w:pStyle w:val="Heading3"/>
        <w:rPr>
          <w:rFonts w:cs="Times New Roman"/>
          <w:lang w:val="en-US"/>
        </w:rPr>
      </w:pPr>
      <w:r w:rsidRPr="00AF74AC">
        <w:rPr>
          <w:rFonts w:cs="Times New Roman"/>
          <w:lang w:val="en-US"/>
        </w:rPr>
        <w:t>Inductively coupled plasma atomic emission spectroscopy</w:t>
      </w:r>
    </w:p>
    <w:p w14:paraId="3EBAC658" w14:textId="66B28C02" w:rsidR="00F54E20" w:rsidRPr="00AF74AC" w:rsidRDefault="00F54E20" w:rsidP="00AF19C5">
      <w:pPr>
        <w:pBdr>
          <w:top w:val="nil"/>
          <w:left w:val="nil"/>
          <w:bottom w:val="nil"/>
          <w:right w:val="nil"/>
          <w:between w:val="nil"/>
        </w:pBdr>
        <w:spacing w:after="0" w:line="480" w:lineRule="auto"/>
        <w:rPr>
          <w:rFonts w:ascii="Times New Roman" w:hAnsi="Times New Roman" w:cs="Times New Roman"/>
          <w:color w:val="000000"/>
          <w:sz w:val="24"/>
          <w:szCs w:val="24"/>
          <w:lang w:val="en-US"/>
        </w:rPr>
      </w:pPr>
      <w:r w:rsidRPr="00AF74AC">
        <w:rPr>
          <w:rFonts w:ascii="Times New Roman" w:hAnsi="Times New Roman" w:cs="Times New Roman"/>
          <w:color w:val="000000"/>
          <w:sz w:val="24"/>
          <w:szCs w:val="24"/>
          <w:lang w:val="en-US"/>
        </w:rPr>
        <w:t xml:space="preserve">The Mn concentration in the </w:t>
      </w:r>
      <w:r w:rsidR="007103E1" w:rsidRPr="00AF74AC">
        <w:rPr>
          <w:rFonts w:ascii="Times New Roman" w:hAnsi="Times New Roman" w:cs="Times New Roman"/>
          <w:color w:val="000000"/>
          <w:sz w:val="24"/>
          <w:szCs w:val="24"/>
          <w:lang w:val="en-US"/>
        </w:rPr>
        <w:t>IB</w:t>
      </w:r>
      <w:r w:rsidR="00E16E03" w:rsidRPr="00AF74AC">
        <w:rPr>
          <w:rFonts w:ascii="Times New Roman" w:hAnsi="Times New Roman" w:cs="Times New Roman"/>
          <w:color w:val="000000"/>
          <w:sz w:val="24"/>
          <w:szCs w:val="24"/>
          <w:lang w:val="en-US"/>
        </w:rPr>
        <w:t xml:space="preserve"> and at the end of </w:t>
      </w:r>
      <w:r w:rsidR="00A50C28" w:rsidRPr="00AF74AC">
        <w:rPr>
          <w:rFonts w:ascii="Times New Roman" w:hAnsi="Times New Roman" w:cs="Times New Roman"/>
          <w:color w:val="000000"/>
          <w:sz w:val="24"/>
          <w:szCs w:val="24"/>
          <w:lang w:val="en-US"/>
        </w:rPr>
        <w:t xml:space="preserve">the </w:t>
      </w:r>
      <w:r w:rsidR="00E16E03" w:rsidRPr="00AF74AC">
        <w:rPr>
          <w:rFonts w:ascii="Times New Roman" w:hAnsi="Times New Roman" w:cs="Times New Roman"/>
          <w:color w:val="000000"/>
          <w:sz w:val="24"/>
          <w:szCs w:val="24"/>
          <w:lang w:val="en-US"/>
        </w:rPr>
        <w:t>42</w:t>
      </w:r>
      <w:r w:rsidR="00A50C28" w:rsidRPr="00AF74AC">
        <w:rPr>
          <w:rFonts w:ascii="Times New Roman" w:hAnsi="Times New Roman" w:cs="Times New Roman"/>
          <w:color w:val="000000"/>
          <w:sz w:val="24"/>
          <w:szCs w:val="24"/>
          <w:lang w:val="en-US"/>
        </w:rPr>
        <w:t>-</w:t>
      </w:r>
      <w:r w:rsidR="00E16E03" w:rsidRPr="00AF74AC">
        <w:rPr>
          <w:rFonts w:ascii="Times New Roman" w:hAnsi="Times New Roman" w:cs="Times New Roman"/>
          <w:color w:val="000000"/>
          <w:sz w:val="24"/>
          <w:szCs w:val="24"/>
          <w:lang w:val="en-US"/>
        </w:rPr>
        <w:t>day</w:t>
      </w:r>
      <w:r w:rsidR="00A50C28" w:rsidRPr="00AF74AC">
        <w:rPr>
          <w:rFonts w:ascii="Times New Roman" w:hAnsi="Times New Roman" w:cs="Times New Roman"/>
          <w:color w:val="000000"/>
          <w:sz w:val="24"/>
          <w:szCs w:val="24"/>
          <w:lang w:val="en-US"/>
        </w:rPr>
        <w:t xml:space="preserve"> </w:t>
      </w:r>
      <w:r w:rsidR="00E16E03" w:rsidRPr="00AF74AC">
        <w:rPr>
          <w:rFonts w:ascii="Times New Roman" w:hAnsi="Times New Roman" w:cs="Times New Roman"/>
          <w:color w:val="000000"/>
          <w:sz w:val="24"/>
          <w:szCs w:val="24"/>
          <w:lang w:val="en-US"/>
        </w:rPr>
        <w:t>experiment</w:t>
      </w:r>
      <w:r w:rsidRPr="00AF74AC">
        <w:rPr>
          <w:rFonts w:ascii="Times New Roman" w:hAnsi="Times New Roman" w:cs="Times New Roman"/>
          <w:color w:val="000000"/>
          <w:sz w:val="24"/>
          <w:szCs w:val="24"/>
          <w:lang w:val="en-US"/>
        </w:rPr>
        <w:t xml:space="preserve"> </w:t>
      </w:r>
      <w:r w:rsidR="007103E1" w:rsidRPr="00AF74AC">
        <w:rPr>
          <w:rFonts w:ascii="Times New Roman" w:hAnsi="Times New Roman" w:cs="Times New Roman"/>
          <w:color w:val="000000"/>
          <w:sz w:val="24"/>
          <w:szCs w:val="24"/>
          <w:lang w:val="en-US"/>
        </w:rPr>
        <w:t>for the active and control biofilm</w:t>
      </w:r>
      <w:r w:rsidR="0041599E">
        <w:rPr>
          <w:rFonts w:ascii="Times New Roman" w:hAnsi="Times New Roman" w:cs="Times New Roman"/>
          <w:color w:val="000000"/>
          <w:sz w:val="24"/>
          <w:szCs w:val="24"/>
          <w:lang w:val="en-US"/>
        </w:rPr>
        <w:t>s</w:t>
      </w:r>
      <w:r w:rsidR="007103E1" w:rsidRPr="00AF74AC">
        <w:rPr>
          <w:rFonts w:ascii="Times New Roman" w:hAnsi="Times New Roman" w:cs="Times New Roman"/>
          <w:color w:val="000000"/>
          <w:sz w:val="24"/>
          <w:szCs w:val="24"/>
          <w:lang w:val="en-US"/>
        </w:rPr>
        <w:t xml:space="preserve"> </w:t>
      </w:r>
      <w:r w:rsidR="00614794" w:rsidRPr="00AF74AC">
        <w:rPr>
          <w:rFonts w:ascii="Times New Roman" w:hAnsi="Times New Roman" w:cs="Times New Roman"/>
          <w:color w:val="000000"/>
          <w:sz w:val="24"/>
          <w:szCs w:val="24"/>
          <w:lang w:val="en-US"/>
        </w:rPr>
        <w:t>was</w:t>
      </w:r>
      <w:r w:rsidRPr="00AF74AC">
        <w:rPr>
          <w:rFonts w:ascii="Times New Roman" w:hAnsi="Times New Roman" w:cs="Times New Roman"/>
          <w:color w:val="000000"/>
          <w:sz w:val="24"/>
          <w:szCs w:val="24"/>
          <w:lang w:val="en-US"/>
        </w:rPr>
        <w:t xml:space="preserve"> measured on unfiltered samples using an </w:t>
      </w:r>
      <w:r w:rsidRPr="00AF74AC">
        <w:rPr>
          <w:rFonts w:ascii="Times New Roman" w:hAnsi="Times New Roman" w:cs="Times New Roman"/>
          <w:color w:val="000000" w:themeColor="text1"/>
          <w:sz w:val="24"/>
          <w:szCs w:val="24"/>
          <w:lang w:val="en-US"/>
        </w:rPr>
        <w:t xml:space="preserve">Optima 5300 DV </w:t>
      </w:r>
      <w:bookmarkStart w:id="25" w:name="_Hlk144833275"/>
      <w:r w:rsidRPr="00AF74AC">
        <w:rPr>
          <w:rFonts w:ascii="Times New Roman" w:hAnsi="Times New Roman" w:cs="Times New Roman"/>
          <w:color w:val="000000" w:themeColor="text1"/>
          <w:sz w:val="24"/>
          <w:szCs w:val="24"/>
          <w:lang w:val="en-US"/>
        </w:rPr>
        <w:t>ICP-OES</w:t>
      </w:r>
      <w:bookmarkEnd w:id="25"/>
      <w:r w:rsidRPr="00AF74AC">
        <w:rPr>
          <w:rFonts w:ascii="Times New Roman" w:hAnsi="Times New Roman" w:cs="Times New Roman"/>
          <w:color w:val="000000" w:themeColor="text1"/>
          <w:sz w:val="24"/>
          <w:szCs w:val="24"/>
          <w:lang w:val="en-US"/>
        </w:rPr>
        <w:t xml:space="preserve"> (Perkin Elmer, US) with argon as</w:t>
      </w:r>
      <w:r w:rsidR="00B3786C">
        <w:rPr>
          <w:rFonts w:ascii="Times New Roman" w:hAnsi="Times New Roman" w:cs="Times New Roman"/>
          <w:color w:val="000000" w:themeColor="text1"/>
          <w:sz w:val="24"/>
          <w:szCs w:val="24"/>
          <w:lang w:val="en-US"/>
        </w:rPr>
        <w:t xml:space="preserve"> </w:t>
      </w:r>
      <w:r w:rsidRPr="00AF74AC">
        <w:rPr>
          <w:rFonts w:ascii="Times New Roman" w:hAnsi="Times New Roman" w:cs="Times New Roman"/>
          <w:color w:val="000000" w:themeColor="text1"/>
          <w:sz w:val="24"/>
          <w:szCs w:val="24"/>
          <w:lang w:val="en-US"/>
        </w:rPr>
        <w:t xml:space="preserve">carrier gas, </w:t>
      </w:r>
      <w:r w:rsidRPr="00AF74AC">
        <w:rPr>
          <w:rFonts w:ascii="Times New Roman" w:hAnsi="Times New Roman" w:cs="Times New Roman"/>
          <w:color w:val="000000"/>
          <w:sz w:val="24"/>
          <w:szCs w:val="24"/>
          <w:lang w:val="en-US"/>
        </w:rPr>
        <w:t xml:space="preserve">after addition of </w:t>
      </w:r>
      <w:r w:rsidR="00C252FA" w:rsidRPr="00AF74AC">
        <w:rPr>
          <w:rFonts w:ascii="Times New Roman" w:hAnsi="Times New Roman" w:cs="Times New Roman"/>
          <w:color w:val="000000"/>
          <w:sz w:val="24"/>
          <w:szCs w:val="24"/>
          <w:lang w:val="en-US"/>
        </w:rPr>
        <w:t>nitric acid (</w:t>
      </w:r>
      <w:r w:rsidRPr="00AF74AC">
        <w:rPr>
          <w:rFonts w:ascii="Times New Roman" w:hAnsi="Times New Roman" w:cs="Times New Roman"/>
          <w:color w:val="000000"/>
          <w:sz w:val="24"/>
          <w:szCs w:val="24"/>
          <w:lang w:val="en-US"/>
        </w:rPr>
        <w:t>HNO</w:t>
      </w:r>
      <w:r w:rsidRPr="00AF74AC">
        <w:rPr>
          <w:rFonts w:ascii="Times New Roman" w:hAnsi="Times New Roman" w:cs="Times New Roman"/>
          <w:color w:val="000000"/>
          <w:sz w:val="24"/>
          <w:szCs w:val="24"/>
          <w:vertAlign w:val="subscript"/>
          <w:lang w:val="en-US"/>
        </w:rPr>
        <w:t>3</w:t>
      </w:r>
      <w:r w:rsidR="00C252FA" w:rsidRPr="00AF74AC">
        <w:rPr>
          <w:rFonts w:ascii="Times New Roman" w:hAnsi="Times New Roman" w:cs="Times New Roman"/>
          <w:color w:val="000000"/>
          <w:sz w:val="24"/>
          <w:szCs w:val="24"/>
          <w:lang w:val="en-US"/>
        </w:rPr>
        <w:t>)</w:t>
      </w:r>
      <w:r w:rsidRPr="00AF74AC">
        <w:rPr>
          <w:rFonts w:ascii="Times New Roman" w:hAnsi="Times New Roman" w:cs="Times New Roman"/>
          <w:color w:val="000000"/>
          <w:sz w:val="24"/>
          <w:szCs w:val="24"/>
          <w:lang w:val="en-US"/>
        </w:rPr>
        <w:t xml:space="preserve"> (2% final concentration).</w:t>
      </w:r>
      <w:r w:rsidR="003E4316" w:rsidRPr="00AF74AC">
        <w:rPr>
          <w:rFonts w:ascii="Times New Roman" w:hAnsi="Times New Roman" w:cs="Times New Roman"/>
          <w:color w:val="000000"/>
          <w:sz w:val="24"/>
          <w:szCs w:val="24"/>
          <w:lang w:val="en-US"/>
        </w:rPr>
        <w:t xml:space="preserve"> </w:t>
      </w:r>
      <w:bookmarkStart w:id="26" w:name="_Hlk136437924"/>
      <w:r w:rsidR="00C02E81" w:rsidRPr="00AF74AC">
        <w:rPr>
          <w:rFonts w:ascii="Times New Roman" w:hAnsi="Times New Roman" w:cs="Times New Roman"/>
          <w:color w:val="000000"/>
          <w:sz w:val="24"/>
          <w:szCs w:val="24"/>
          <w:lang w:val="en-US"/>
        </w:rPr>
        <w:t>Since bio</w:t>
      </w:r>
      <w:r w:rsidR="00553725">
        <w:rPr>
          <w:rFonts w:ascii="Times New Roman" w:hAnsi="Times New Roman" w:cs="Times New Roman"/>
          <w:color w:val="000000"/>
          <w:sz w:val="24"/>
          <w:szCs w:val="24"/>
          <w:lang w:val="en-US"/>
        </w:rPr>
        <w:t>logical</w:t>
      </w:r>
      <w:r w:rsidR="00C02E81" w:rsidRPr="00AF74AC">
        <w:rPr>
          <w:rFonts w:ascii="Times New Roman" w:hAnsi="Times New Roman" w:cs="Times New Roman"/>
          <w:color w:val="000000"/>
          <w:sz w:val="24"/>
          <w:szCs w:val="24"/>
          <w:lang w:val="en-US"/>
        </w:rPr>
        <w:t xml:space="preserve"> Mn oxidation converts soluble Mn</w:t>
      </w:r>
      <w:r w:rsidR="00C02E81" w:rsidRPr="00AF74AC">
        <w:rPr>
          <w:rFonts w:ascii="Times New Roman" w:hAnsi="Times New Roman" w:cs="Times New Roman"/>
          <w:color w:val="000000"/>
          <w:sz w:val="24"/>
          <w:szCs w:val="24"/>
          <w:vertAlign w:val="superscript"/>
          <w:lang w:val="en-US"/>
        </w:rPr>
        <w:t>2+</w:t>
      </w:r>
      <w:r w:rsidR="00C02E81" w:rsidRPr="00AF74AC">
        <w:rPr>
          <w:rFonts w:ascii="Times New Roman" w:hAnsi="Times New Roman" w:cs="Times New Roman"/>
          <w:color w:val="000000"/>
          <w:sz w:val="24"/>
          <w:szCs w:val="24"/>
          <w:lang w:val="en-US"/>
        </w:rPr>
        <w:t xml:space="preserve"> into insoluble </w:t>
      </w:r>
      <w:proofErr w:type="spellStart"/>
      <w:r w:rsidR="00C02E81" w:rsidRPr="00AF74AC">
        <w:rPr>
          <w:rFonts w:ascii="Times New Roman" w:hAnsi="Times New Roman" w:cs="Times New Roman"/>
          <w:color w:val="000000"/>
          <w:sz w:val="24"/>
          <w:szCs w:val="24"/>
          <w:lang w:val="en-US"/>
        </w:rPr>
        <w:t>MnOx</w:t>
      </w:r>
      <w:proofErr w:type="spellEnd"/>
      <w:r w:rsidR="00C02E81" w:rsidRPr="00AF74AC">
        <w:rPr>
          <w:rFonts w:ascii="Times New Roman" w:hAnsi="Times New Roman" w:cs="Times New Roman"/>
          <w:color w:val="000000"/>
          <w:sz w:val="24"/>
          <w:szCs w:val="24"/>
          <w:lang w:val="en-US"/>
        </w:rPr>
        <w:t xml:space="preserve"> (Mn</w:t>
      </w:r>
      <w:r w:rsidR="00C02E81" w:rsidRPr="00AF74AC">
        <w:rPr>
          <w:rFonts w:ascii="Times New Roman" w:hAnsi="Times New Roman" w:cs="Times New Roman"/>
          <w:color w:val="000000"/>
          <w:sz w:val="24"/>
          <w:szCs w:val="24"/>
          <w:vertAlign w:val="superscript"/>
          <w:lang w:val="en-US"/>
        </w:rPr>
        <w:t>3+</w:t>
      </w:r>
      <w:r w:rsidR="00C02E81" w:rsidRPr="00AF74AC">
        <w:rPr>
          <w:rFonts w:ascii="Times New Roman" w:hAnsi="Times New Roman" w:cs="Times New Roman"/>
          <w:color w:val="000000"/>
          <w:sz w:val="24"/>
          <w:szCs w:val="24"/>
          <w:lang w:val="en-US"/>
        </w:rPr>
        <w:t xml:space="preserve"> and Mn</w:t>
      </w:r>
      <w:r w:rsidR="00C02E81" w:rsidRPr="00AF74AC">
        <w:rPr>
          <w:rFonts w:ascii="Times New Roman" w:hAnsi="Times New Roman" w:cs="Times New Roman"/>
          <w:color w:val="000000"/>
          <w:sz w:val="24"/>
          <w:szCs w:val="24"/>
          <w:vertAlign w:val="superscript"/>
          <w:lang w:val="en-US"/>
        </w:rPr>
        <w:t>4+</w:t>
      </w:r>
      <w:r w:rsidR="00C02E81" w:rsidRPr="00AF74AC">
        <w:rPr>
          <w:rFonts w:ascii="Times New Roman" w:hAnsi="Times New Roman" w:cs="Times New Roman"/>
          <w:color w:val="000000"/>
          <w:sz w:val="24"/>
          <w:szCs w:val="24"/>
          <w:lang w:val="en-US"/>
        </w:rPr>
        <w:t xml:space="preserve">), </w:t>
      </w:r>
      <w:r w:rsidR="00C02E81" w:rsidRPr="00AF74AC">
        <w:rPr>
          <w:rFonts w:ascii="Times New Roman" w:hAnsi="Times New Roman" w:cs="Times New Roman"/>
          <w:sz w:val="24"/>
          <w:szCs w:val="24"/>
          <w:lang w:val="en-US"/>
        </w:rPr>
        <w:t>t</w:t>
      </w:r>
      <w:r w:rsidRPr="00AF74AC">
        <w:rPr>
          <w:rFonts w:ascii="Times New Roman" w:hAnsi="Times New Roman" w:cs="Times New Roman"/>
          <w:sz w:val="24"/>
          <w:szCs w:val="24"/>
          <w:lang w:val="en-US"/>
        </w:rPr>
        <w:t xml:space="preserve">he Mn </w:t>
      </w:r>
      <w:r w:rsidRPr="009A243F">
        <w:rPr>
          <w:rFonts w:ascii="Times New Roman" w:hAnsi="Times New Roman" w:cs="Times New Roman"/>
          <w:sz w:val="24"/>
          <w:szCs w:val="24"/>
          <w:lang w:val="en-US"/>
        </w:rPr>
        <w:t>concentration was classified</w:t>
      </w:r>
      <w:r w:rsidR="00C02E81" w:rsidRPr="009A243F">
        <w:rPr>
          <w:rFonts w:ascii="Times New Roman" w:hAnsi="Times New Roman" w:cs="Times New Roman"/>
          <w:sz w:val="24"/>
          <w:szCs w:val="24"/>
          <w:lang w:val="en-US"/>
        </w:rPr>
        <w:t>,</w:t>
      </w:r>
      <w:r w:rsidRPr="009A243F">
        <w:rPr>
          <w:rFonts w:ascii="Times New Roman" w:hAnsi="Times New Roman" w:cs="Times New Roman"/>
          <w:sz w:val="24"/>
          <w:szCs w:val="24"/>
          <w:lang w:val="en-US"/>
        </w:rPr>
        <w:t xml:space="preserve"> </w:t>
      </w:r>
      <w:r w:rsidR="00C02E81" w:rsidRPr="009A243F">
        <w:rPr>
          <w:rFonts w:ascii="Times New Roman" w:hAnsi="Times New Roman" w:cs="Times New Roman"/>
          <w:sz w:val="24"/>
          <w:szCs w:val="24"/>
          <w:lang w:val="en-US"/>
        </w:rPr>
        <w:t>on the basis of Mn solubility in HNO</w:t>
      </w:r>
      <w:r w:rsidR="00C02E81" w:rsidRPr="009A243F">
        <w:rPr>
          <w:rFonts w:ascii="Times New Roman" w:hAnsi="Times New Roman" w:cs="Times New Roman"/>
          <w:sz w:val="24"/>
          <w:szCs w:val="24"/>
          <w:vertAlign w:val="subscript"/>
          <w:lang w:val="en-US"/>
        </w:rPr>
        <w:t>3</w:t>
      </w:r>
      <w:r w:rsidR="00C02E81" w:rsidRPr="009A243F">
        <w:rPr>
          <w:rFonts w:ascii="Times New Roman" w:hAnsi="Times New Roman" w:cs="Times New Roman"/>
          <w:sz w:val="24"/>
          <w:szCs w:val="24"/>
          <w:lang w:val="en-US"/>
        </w:rPr>
        <w:t xml:space="preserve">, </w:t>
      </w:r>
      <w:r w:rsidR="00C02E81" w:rsidRPr="009A243F">
        <w:rPr>
          <w:rFonts w:ascii="Times New Roman" w:hAnsi="Times New Roman" w:cs="Times New Roman"/>
          <w:sz w:val="24"/>
          <w:szCs w:val="24"/>
          <w:vertAlign w:val="subscript"/>
          <w:lang w:val="en-US"/>
        </w:rPr>
        <w:t xml:space="preserve"> </w:t>
      </w:r>
      <w:r w:rsidR="00C02E81" w:rsidRPr="009A243F">
        <w:rPr>
          <w:rFonts w:ascii="Times New Roman" w:hAnsi="Times New Roman" w:cs="Times New Roman"/>
          <w:sz w:val="24"/>
          <w:szCs w:val="24"/>
          <w:lang w:val="en-US"/>
        </w:rPr>
        <w:lastRenderedPageBreak/>
        <w:t xml:space="preserve">as </w:t>
      </w:r>
      <w:r w:rsidRPr="009A243F">
        <w:rPr>
          <w:rFonts w:ascii="Times New Roman" w:hAnsi="Times New Roman" w:cs="Times New Roman"/>
          <w:sz w:val="24"/>
          <w:szCs w:val="24"/>
          <w:lang w:val="en-US"/>
        </w:rPr>
        <w:t xml:space="preserve">“acid-soluble fraction” and </w:t>
      </w:r>
      <w:r w:rsidR="007103E1" w:rsidRPr="009A243F">
        <w:rPr>
          <w:rFonts w:ascii="Times New Roman" w:hAnsi="Times New Roman" w:cs="Times New Roman"/>
          <w:sz w:val="24"/>
          <w:szCs w:val="24"/>
          <w:lang w:val="en-US"/>
        </w:rPr>
        <w:t>‘</w:t>
      </w:r>
      <w:r w:rsidRPr="009A243F">
        <w:rPr>
          <w:rFonts w:ascii="Times New Roman" w:hAnsi="Times New Roman" w:cs="Times New Roman"/>
          <w:sz w:val="24"/>
          <w:szCs w:val="24"/>
          <w:lang w:val="en-US"/>
        </w:rPr>
        <w:t>acid-insoluble” fraction</w:t>
      </w:r>
      <w:r w:rsidR="00B316AF" w:rsidRPr="009A243F">
        <w:rPr>
          <w:rFonts w:ascii="Times New Roman" w:hAnsi="Times New Roman" w:cs="Times New Roman"/>
          <w:sz w:val="24"/>
          <w:szCs w:val="24"/>
          <w:lang w:val="en-US"/>
        </w:rPr>
        <w:t>s</w:t>
      </w:r>
      <w:r w:rsidR="00C252FA" w:rsidRPr="009A243F">
        <w:rPr>
          <w:rFonts w:ascii="Times New Roman" w:hAnsi="Times New Roman" w:cs="Times New Roman"/>
          <w:sz w:val="24"/>
          <w:szCs w:val="24"/>
          <w:lang w:val="en-US"/>
        </w:rPr>
        <w:t xml:space="preserve">, </w:t>
      </w:r>
      <w:bookmarkEnd w:id="26"/>
      <w:r w:rsidR="00C02E81" w:rsidRPr="009A243F">
        <w:rPr>
          <w:rFonts w:ascii="Times New Roman" w:hAnsi="Times New Roman" w:cs="Times New Roman"/>
          <w:sz w:val="24"/>
          <w:szCs w:val="24"/>
          <w:lang w:val="en-US"/>
        </w:rPr>
        <w:t xml:space="preserve">as described previously </w:t>
      </w:r>
      <w:r w:rsidR="00646D90">
        <w:rPr>
          <w:rFonts w:ascii="Times New Roman" w:hAnsi="Times New Roman" w:cs="Times New Roman"/>
          <w:sz w:val="24"/>
          <w:szCs w:val="24"/>
          <w:lang w:val="en-US"/>
        </w:rPr>
        <w:t>(</w:t>
      </w:r>
      <w:r w:rsidRPr="009A243F">
        <w:rPr>
          <w:rFonts w:ascii="Times New Roman" w:hAnsi="Times New Roman" w:cs="Times New Roman"/>
          <w:sz w:val="24"/>
          <w:szCs w:val="24"/>
          <w:lang w:val="en-US"/>
        </w:rPr>
        <w:fldChar w:fldCharType="begin" w:fldLock="1"/>
      </w:r>
      <w:r w:rsidR="00EE4787">
        <w:rPr>
          <w:rFonts w:ascii="Times New Roman" w:hAnsi="Times New Roman" w:cs="Times New Roman"/>
          <w:sz w:val="24"/>
          <w:szCs w:val="24"/>
          <w:lang w:val="en-US"/>
        </w:rPr>
        <w:instrText xml:space="preserve"> ADDIN ZOTERO_ITEM CSL_CITATION {"citationID":"pEbYgdWn","properties":{"formattedCitation":"(Yu and Leadbetter, 2020)","plainCitation":"(Yu and Leadbetter, 2020)","dontUpdate":true,"noteIndex":0},"citationItems":[{"id":1077,"uris":["http://zotero.org/groups/5035977/items/29QCL3MG"],"itemData":{"id":1077,"type":"article-journal","abstract":"Manganese is one of the most abundant elements on Earth. The oxidation of manganese has long been theorized1-yet has not been demonstrated2-4-to fuel the growth of chemolithoautotrophic microorganisms. Here we refine an enrichment culture that exhibits exponential growth dependent on Mn(II) oxidation to a co-culture of two microbial species. Oxidation required viable bacteria at permissive temperatures, which resulted in the generation of small nodules of manganese oxide with which the cells associated. The majority member of the culture-which we designate 'Candidatus Manganitrophus noduliformans'-is affiliated to the phylum Nitrospirae (also known as Nitrospirota), but is distantly related to known species of Nitrospira and Leptospirillum. We isolated the minority member, a betaproteobacterium that does not oxidize Mn(II) alone, and designate it Ramlibacter lithotrophicus. Stable-isotope probing revealed 13CO2 fixation into cellular biomass that was dependent upon Mn(II) oxidation. Transcriptomic analysis revealed candidate pathways for coupling extracellular manganese oxidation to aerobic energy conservation and autotrophic CO2 fixation. These findings expand the known diversity of inorganic metabolisms that support life, and complete a biogeochemical energy cycle for manganese5,6 that may interface with other major global elemental cycles.","container-title":"Nature","DOI":"10.1038/s41586-020-2468-5","ISSN":"1476-4687","issue":"7816","journalAbbreviation":"Nature","language":"eng","note":"PMID: 32669693\nPMCID: PMC7802741","page":"453-458","source":"PubMed","title":"Bacterial chemolithoautotrophy via manganese oxidation","volume":"583","author":[{"family":"Yu","given":"Hang"},{"family":"Leadbetter","given":"Jared R."}],"issued":{"date-parts":[["2020",7]]}}}],"schema":"https://github.com/citation-style-language/schema/raw/master/csl-citation.json"} </w:instrText>
      </w:r>
      <w:r w:rsidRPr="009A243F">
        <w:rPr>
          <w:rFonts w:ascii="Times New Roman" w:hAnsi="Times New Roman" w:cs="Times New Roman"/>
          <w:sz w:val="24"/>
          <w:szCs w:val="24"/>
          <w:lang w:val="en-US"/>
        </w:rPr>
        <w:fldChar w:fldCharType="separate"/>
      </w:r>
      <w:r w:rsidR="00B20B3F" w:rsidRPr="009A243F">
        <w:rPr>
          <w:rFonts w:ascii="Times New Roman" w:hAnsi="Times New Roman" w:cs="Times New Roman"/>
          <w:sz w:val="24"/>
          <w:szCs w:val="24"/>
          <w:lang w:val="en-US"/>
        </w:rPr>
        <w:t>Yu and Leadbetter</w:t>
      </w:r>
      <w:r w:rsidR="00646D90">
        <w:rPr>
          <w:rFonts w:ascii="Times New Roman" w:hAnsi="Times New Roman" w:cs="Times New Roman"/>
          <w:sz w:val="24"/>
          <w:szCs w:val="24"/>
          <w:lang w:val="en-US"/>
        </w:rPr>
        <w:t xml:space="preserve">, </w:t>
      </w:r>
      <w:r w:rsidR="00B20B3F" w:rsidRPr="009A243F">
        <w:rPr>
          <w:rFonts w:ascii="Times New Roman" w:hAnsi="Times New Roman" w:cs="Times New Roman"/>
          <w:sz w:val="24"/>
          <w:szCs w:val="24"/>
          <w:lang w:val="en-US"/>
        </w:rPr>
        <w:t>2020)</w:t>
      </w:r>
      <w:r w:rsidRPr="009A243F">
        <w:rPr>
          <w:rFonts w:ascii="Times New Roman" w:hAnsi="Times New Roman" w:cs="Times New Roman"/>
          <w:sz w:val="24"/>
          <w:szCs w:val="24"/>
          <w:lang w:val="en-US"/>
        </w:rPr>
        <w:fldChar w:fldCharType="end"/>
      </w:r>
      <w:r w:rsidRPr="009A243F">
        <w:rPr>
          <w:rFonts w:ascii="Times New Roman" w:hAnsi="Times New Roman" w:cs="Times New Roman"/>
          <w:sz w:val="24"/>
          <w:szCs w:val="24"/>
          <w:lang w:val="en-US"/>
        </w:rPr>
        <w:t xml:space="preserve">. </w:t>
      </w:r>
      <w:r w:rsidR="00297973">
        <w:rPr>
          <w:rFonts w:ascii="Times New Roman" w:hAnsi="Times New Roman" w:cs="Times New Roman"/>
          <w:sz w:val="24"/>
          <w:szCs w:val="24"/>
          <w:lang w:val="en-US"/>
        </w:rPr>
        <w:t>For the</w:t>
      </w:r>
      <w:r w:rsidRPr="009A243F">
        <w:rPr>
          <w:rFonts w:ascii="Times New Roman" w:hAnsi="Times New Roman" w:cs="Times New Roman"/>
          <w:sz w:val="24"/>
          <w:szCs w:val="24"/>
          <w:lang w:val="en-US"/>
        </w:rPr>
        <w:t xml:space="preserve"> method development</w:t>
      </w:r>
      <w:r w:rsidR="005C5071">
        <w:rPr>
          <w:rFonts w:ascii="Times New Roman" w:hAnsi="Times New Roman" w:cs="Times New Roman"/>
          <w:sz w:val="24"/>
          <w:szCs w:val="24"/>
          <w:lang w:val="en-US"/>
        </w:rPr>
        <w:t xml:space="preserve"> and assessment</w:t>
      </w:r>
      <w:r w:rsidRPr="009A243F">
        <w:rPr>
          <w:rFonts w:ascii="Times New Roman" w:hAnsi="Times New Roman" w:cs="Times New Roman"/>
          <w:sz w:val="24"/>
          <w:szCs w:val="24"/>
          <w:lang w:val="en-US"/>
        </w:rPr>
        <w:t xml:space="preserve">, four </w:t>
      </w:r>
      <w:r w:rsidR="00AC717E" w:rsidRPr="009A243F">
        <w:rPr>
          <w:rFonts w:ascii="Times New Roman" w:hAnsi="Times New Roman" w:cs="Times New Roman"/>
          <w:sz w:val="24"/>
          <w:szCs w:val="24"/>
          <w:lang w:val="en-US"/>
        </w:rPr>
        <w:t xml:space="preserve">Mn </w:t>
      </w:r>
      <w:r w:rsidRPr="009A243F">
        <w:rPr>
          <w:rFonts w:ascii="Times New Roman" w:hAnsi="Times New Roman" w:cs="Times New Roman"/>
          <w:sz w:val="24"/>
          <w:szCs w:val="24"/>
          <w:lang w:val="en-US"/>
        </w:rPr>
        <w:t xml:space="preserve">salts </w:t>
      </w:r>
      <w:r w:rsidR="00C67A5F" w:rsidRPr="009A243F">
        <w:rPr>
          <w:rFonts w:ascii="Times New Roman" w:hAnsi="Times New Roman" w:cs="Times New Roman"/>
          <w:sz w:val="24"/>
          <w:szCs w:val="24"/>
          <w:lang w:val="en-US"/>
        </w:rPr>
        <w:t xml:space="preserve">were </w:t>
      </w:r>
      <w:r w:rsidR="000D31C1">
        <w:rPr>
          <w:rFonts w:ascii="Times New Roman" w:hAnsi="Times New Roman" w:cs="Times New Roman"/>
          <w:sz w:val="24"/>
          <w:szCs w:val="24"/>
          <w:lang w:val="en-US"/>
        </w:rPr>
        <w:t>used as reference</w:t>
      </w:r>
      <w:r w:rsidRPr="009A243F">
        <w:rPr>
          <w:rFonts w:ascii="Times New Roman" w:hAnsi="Times New Roman" w:cs="Times New Roman"/>
          <w:sz w:val="24"/>
          <w:szCs w:val="24"/>
          <w:lang w:val="en-US"/>
        </w:rPr>
        <w:t xml:space="preserve"> based on their Mn oxidation state </w:t>
      </w:r>
      <w:r w:rsidR="000D31C1">
        <w:rPr>
          <w:rFonts w:ascii="Times New Roman" w:hAnsi="Times New Roman" w:cs="Times New Roman"/>
          <w:sz w:val="24"/>
          <w:szCs w:val="24"/>
          <w:lang w:val="en-US"/>
        </w:rPr>
        <w:t xml:space="preserve">and the </w:t>
      </w:r>
      <w:r w:rsidRPr="009A243F">
        <w:rPr>
          <w:rFonts w:ascii="Times New Roman" w:hAnsi="Times New Roman" w:cs="Times New Roman"/>
          <w:sz w:val="24"/>
          <w:szCs w:val="24"/>
          <w:lang w:val="en-US"/>
        </w:rPr>
        <w:t xml:space="preserve">solubility </w:t>
      </w:r>
      <w:r w:rsidR="000D31C1">
        <w:rPr>
          <w:rFonts w:ascii="Times New Roman" w:hAnsi="Times New Roman" w:cs="Times New Roman"/>
          <w:sz w:val="24"/>
          <w:szCs w:val="24"/>
          <w:lang w:val="en-US"/>
        </w:rPr>
        <w:t>of the Mn specie</w:t>
      </w:r>
      <w:r w:rsidR="00E34073">
        <w:rPr>
          <w:rFonts w:ascii="Times New Roman" w:hAnsi="Times New Roman" w:cs="Times New Roman"/>
          <w:sz w:val="24"/>
          <w:szCs w:val="24"/>
          <w:lang w:val="en-US"/>
        </w:rPr>
        <w:t>s</w:t>
      </w:r>
      <w:r w:rsidR="000D31C1">
        <w:rPr>
          <w:rFonts w:ascii="Times New Roman" w:hAnsi="Times New Roman" w:cs="Times New Roman"/>
          <w:sz w:val="24"/>
          <w:szCs w:val="24"/>
          <w:lang w:val="en-US"/>
        </w:rPr>
        <w:t xml:space="preserve"> </w:t>
      </w:r>
      <w:r w:rsidRPr="009A243F">
        <w:rPr>
          <w:rFonts w:ascii="Times New Roman" w:hAnsi="Times New Roman" w:cs="Times New Roman"/>
          <w:sz w:val="24"/>
          <w:szCs w:val="24"/>
          <w:lang w:val="en-US"/>
        </w:rPr>
        <w:t>in HNO</w:t>
      </w:r>
      <w:r w:rsidRPr="009A243F">
        <w:rPr>
          <w:rFonts w:ascii="Times New Roman" w:hAnsi="Times New Roman" w:cs="Times New Roman"/>
          <w:sz w:val="24"/>
          <w:szCs w:val="24"/>
          <w:vertAlign w:val="subscript"/>
          <w:lang w:val="en-US"/>
        </w:rPr>
        <w:t>3</w:t>
      </w:r>
      <w:r w:rsidR="00126077" w:rsidRPr="009A243F">
        <w:rPr>
          <w:rFonts w:ascii="Times New Roman" w:hAnsi="Times New Roman" w:cs="Times New Roman"/>
          <w:sz w:val="24"/>
          <w:szCs w:val="24"/>
          <w:lang w:val="en-US"/>
        </w:rPr>
        <w:t xml:space="preserve"> </w:t>
      </w:r>
      <w:r w:rsidR="00AC717E" w:rsidRPr="009A243F">
        <w:rPr>
          <w:rFonts w:ascii="Times New Roman" w:hAnsi="Times New Roman" w:cs="Times New Roman"/>
          <w:sz w:val="24"/>
          <w:szCs w:val="24"/>
          <w:lang w:val="en-US"/>
        </w:rPr>
        <w:t>(</w:t>
      </w:r>
      <w:r w:rsidR="00B947B9">
        <w:rPr>
          <w:rFonts w:ascii="Times New Roman" w:hAnsi="Times New Roman" w:cs="Times New Roman"/>
          <w:sz w:val="24"/>
          <w:szCs w:val="24"/>
          <w:lang w:val="en-US"/>
        </w:rPr>
        <w:t xml:space="preserve">see </w:t>
      </w:r>
      <w:r w:rsidR="00AC717E" w:rsidRPr="009A243F">
        <w:rPr>
          <w:rFonts w:ascii="Times New Roman" w:hAnsi="Times New Roman" w:cs="Times New Roman"/>
          <w:sz w:val="24"/>
          <w:szCs w:val="24"/>
          <w:lang w:val="en-US"/>
        </w:rPr>
        <w:t>Table S2</w:t>
      </w:r>
      <w:r w:rsidR="0008073C">
        <w:rPr>
          <w:rFonts w:ascii="Times New Roman" w:hAnsi="Times New Roman" w:cs="Times New Roman"/>
          <w:sz w:val="24"/>
          <w:szCs w:val="24"/>
          <w:lang w:val="en-US"/>
        </w:rPr>
        <w:t xml:space="preserve">, </w:t>
      </w:r>
      <w:r w:rsidR="00091C8E">
        <w:rPr>
          <w:rFonts w:ascii="Times New Roman" w:hAnsi="Times New Roman" w:cs="Times New Roman"/>
          <w:sz w:val="24"/>
          <w:szCs w:val="24"/>
          <w:lang w:val="en-US"/>
        </w:rPr>
        <w:t>Supplementary Information</w:t>
      </w:r>
      <w:r w:rsidR="00AC717E" w:rsidRPr="009A243F">
        <w:rPr>
          <w:rFonts w:ascii="Times New Roman" w:hAnsi="Times New Roman" w:cs="Times New Roman"/>
          <w:sz w:val="24"/>
          <w:szCs w:val="24"/>
          <w:lang w:val="en-US"/>
        </w:rPr>
        <w:t>)</w:t>
      </w:r>
      <w:r w:rsidRPr="009A243F">
        <w:rPr>
          <w:rFonts w:ascii="Times New Roman" w:hAnsi="Times New Roman" w:cs="Times New Roman"/>
          <w:sz w:val="24"/>
          <w:szCs w:val="24"/>
          <w:lang w:val="en-US"/>
        </w:rPr>
        <w:t xml:space="preserve">. </w:t>
      </w:r>
      <w:r w:rsidRPr="00297973">
        <w:rPr>
          <w:rFonts w:ascii="Times New Roman" w:hAnsi="Times New Roman" w:cs="Times New Roman"/>
          <w:sz w:val="24"/>
          <w:szCs w:val="24"/>
          <w:lang w:val="en-US"/>
        </w:rPr>
        <w:t xml:space="preserve">The procedure </w:t>
      </w:r>
      <w:r w:rsidR="0008073C">
        <w:rPr>
          <w:rFonts w:ascii="Times New Roman" w:hAnsi="Times New Roman" w:cs="Times New Roman"/>
          <w:sz w:val="24"/>
          <w:szCs w:val="24"/>
          <w:lang w:val="en-US"/>
        </w:rPr>
        <w:t>for measuring</w:t>
      </w:r>
      <w:r w:rsidR="00297973" w:rsidRPr="00297973">
        <w:rPr>
          <w:rFonts w:ascii="Times New Roman" w:hAnsi="Times New Roman" w:cs="Times New Roman"/>
          <w:sz w:val="24"/>
          <w:szCs w:val="24"/>
          <w:lang w:val="en-US"/>
        </w:rPr>
        <w:t xml:space="preserve"> Mn fractions in</w:t>
      </w:r>
      <w:r w:rsidR="00297973">
        <w:rPr>
          <w:rFonts w:ascii="Times New Roman" w:hAnsi="Times New Roman" w:cs="Times New Roman"/>
          <w:sz w:val="24"/>
          <w:szCs w:val="24"/>
          <w:lang w:val="en-US"/>
        </w:rPr>
        <w:t xml:space="preserve"> both reference and</w:t>
      </w:r>
      <w:r w:rsidR="00297973" w:rsidRPr="00297973">
        <w:rPr>
          <w:rFonts w:ascii="Times New Roman" w:hAnsi="Times New Roman" w:cs="Times New Roman"/>
          <w:sz w:val="24"/>
          <w:szCs w:val="24"/>
          <w:lang w:val="en-US"/>
        </w:rPr>
        <w:t xml:space="preserve"> experimental samples</w:t>
      </w:r>
      <w:r w:rsidRPr="00297973">
        <w:rPr>
          <w:rFonts w:ascii="Times New Roman" w:hAnsi="Times New Roman" w:cs="Times New Roman"/>
          <w:sz w:val="24"/>
          <w:szCs w:val="24"/>
          <w:lang w:val="en-US"/>
        </w:rPr>
        <w:t xml:space="preserve"> </w:t>
      </w:r>
      <w:r w:rsidR="007103E1" w:rsidRPr="00297973">
        <w:rPr>
          <w:rFonts w:ascii="Times New Roman" w:hAnsi="Times New Roman" w:cs="Times New Roman"/>
          <w:sz w:val="24"/>
          <w:szCs w:val="24"/>
          <w:lang w:val="en-US"/>
        </w:rPr>
        <w:t>wa</w:t>
      </w:r>
      <w:r w:rsidRPr="00297973">
        <w:rPr>
          <w:rFonts w:ascii="Times New Roman" w:hAnsi="Times New Roman" w:cs="Times New Roman"/>
          <w:sz w:val="24"/>
          <w:szCs w:val="24"/>
          <w:lang w:val="en-US"/>
        </w:rPr>
        <w:t>s as follows</w:t>
      </w:r>
      <w:r w:rsidRPr="009A243F">
        <w:rPr>
          <w:rFonts w:ascii="Times New Roman" w:hAnsi="Times New Roman" w:cs="Times New Roman"/>
          <w:sz w:val="24"/>
          <w:szCs w:val="24"/>
          <w:lang w:val="en-US"/>
        </w:rPr>
        <w:t xml:space="preserve">: 4.5 mL of sample </w:t>
      </w:r>
      <w:r w:rsidR="0008073C">
        <w:rPr>
          <w:rFonts w:ascii="Times New Roman" w:hAnsi="Times New Roman" w:cs="Times New Roman"/>
          <w:sz w:val="24"/>
          <w:szCs w:val="24"/>
          <w:lang w:val="en-US"/>
        </w:rPr>
        <w:t xml:space="preserve">and </w:t>
      </w:r>
      <w:r w:rsidR="0008073C" w:rsidRPr="009A243F">
        <w:rPr>
          <w:rFonts w:ascii="Times New Roman" w:hAnsi="Times New Roman" w:cs="Times New Roman"/>
          <w:sz w:val="24"/>
          <w:szCs w:val="24"/>
          <w:lang w:val="en-US"/>
        </w:rPr>
        <w:t xml:space="preserve">0.5 mL of </w:t>
      </w:r>
      <w:bookmarkStart w:id="27" w:name="_Hlk136437629"/>
      <w:r w:rsidR="0008073C" w:rsidRPr="009A243F">
        <w:rPr>
          <w:rFonts w:ascii="Times New Roman" w:hAnsi="Times New Roman" w:cs="Times New Roman"/>
          <w:sz w:val="24"/>
          <w:szCs w:val="24"/>
          <w:lang w:val="en-US"/>
        </w:rPr>
        <w:t>HNO</w:t>
      </w:r>
      <w:r w:rsidR="0008073C" w:rsidRPr="009A243F">
        <w:rPr>
          <w:rFonts w:ascii="Times New Roman" w:hAnsi="Times New Roman" w:cs="Times New Roman"/>
          <w:sz w:val="24"/>
          <w:szCs w:val="24"/>
          <w:vertAlign w:val="subscript"/>
          <w:lang w:val="en-US"/>
        </w:rPr>
        <w:t xml:space="preserve">3 </w:t>
      </w:r>
      <w:bookmarkEnd w:id="27"/>
      <w:r w:rsidR="0008073C" w:rsidRPr="009A243F">
        <w:rPr>
          <w:rFonts w:ascii="Times New Roman" w:hAnsi="Times New Roman" w:cs="Times New Roman"/>
          <w:sz w:val="24"/>
          <w:szCs w:val="24"/>
          <w:lang w:val="en-US"/>
        </w:rPr>
        <w:t>69% (VWR, FR)</w:t>
      </w:r>
      <w:r w:rsidR="0008073C">
        <w:rPr>
          <w:rFonts w:ascii="Times New Roman" w:hAnsi="Times New Roman" w:cs="Times New Roman"/>
          <w:sz w:val="24"/>
          <w:szCs w:val="24"/>
          <w:lang w:val="en-US"/>
        </w:rPr>
        <w:t xml:space="preserve"> were</w:t>
      </w:r>
      <w:r w:rsidRPr="009A243F">
        <w:rPr>
          <w:rFonts w:ascii="Times New Roman" w:hAnsi="Times New Roman" w:cs="Times New Roman"/>
          <w:sz w:val="24"/>
          <w:szCs w:val="24"/>
          <w:lang w:val="en-US"/>
        </w:rPr>
        <w:t xml:space="preserve"> put inside a centrifuge tube. The</w:t>
      </w:r>
      <w:r w:rsidR="0092687F">
        <w:rPr>
          <w:rFonts w:ascii="Times New Roman" w:hAnsi="Times New Roman" w:cs="Times New Roman"/>
          <w:sz w:val="24"/>
          <w:szCs w:val="24"/>
          <w:lang w:val="en-US"/>
        </w:rPr>
        <w:t xml:space="preserve"> tube</w:t>
      </w:r>
      <w:r w:rsidRPr="009A243F">
        <w:rPr>
          <w:rFonts w:ascii="Times New Roman" w:hAnsi="Times New Roman" w:cs="Times New Roman"/>
          <w:sz w:val="24"/>
          <w:szCs w:val="24"/>
          <w:lang w:val="en-US"/>
        </w:rPr>
        <w:t xml:space="preserve"> </w:t>
      </w:r>
      <w:r w:rsidR="00B316AF" w:rsidRPr="009A243F">
        <w:rPr>
          <w:rFonts w:ascii="Times New Roman" w:hAnsi="Times New Roman" w:cs="Times New Roman"/>
          <w:sz w:val="24"/>
          <w:szCs w:val="24"/>
          <w:lang w:val="en-US"/>
        </w:rPr>
        <w:t xml:space="preserve">was </w:t>
      </w:r>
      <w:r w:rsidRPr="009A243F">
        <w:rPr>
          <w:rFonts w:ascii="Times New Roman" w:hAnsi="Times New Roman" w:cs="Times New Roman"/>
          <w:sz w:val="24"/>
          <w:szCs w:val="24"/>
          <w:lang w:val="en-US"/>
        </w:rPr>
        <w:t xml:space="preserve">mixed in </w:t>
      </w:r>
      <w:r w:rsidR="00C43F9F" w:rsidRPr="009A243F">
        <w:rPr>
          <w:rFonts w:ascii="Times New Roman" w:hAnsi="Times New Roman" w:cs="Times New Roman"/>
          <w:sz w:val="24"/>
          <w:szCs w:val="24"/>
          <w:lang w:val="en-US"/>
        </w:rPr>
        <w:t>the dark</w:t>
      </w:r>
      <w:r w:rsidRPr="009A243F">
        <w:rPr>
          <w:rFonts w:ascii="Times New Roman" w:hAnsi="Times New Roman" w:cs="Times New Roman"/>
          <w:sz w:val="24"/>
          <w:szCs w:val="24"/>
          <w:lang w:val="en-US"/>
        </w:rPr>
        <w:t xml:space="preserve"> overnight (</w:t>
      </w:r>
      <w:r w:rsidR="00B316AF" w:rsidRPr="009A243F">
        <w:rPr>
          <w:rFonts w:ascii="Times New Roman" w:hAnsi="Times New Roman" w:cs="Times New Roman"/>
          <w:sz w:val="24"/>
          <w:szCs w:val="24"/>
          <w:lang w:val="en-US"/>
        </w:rPr>
        <w:t>~</w:t>
      </w:r>
      <w:r w:rsidRPr="009A243F">
        <w:rPr>
          <w:rFonts w:ascii="Times New Roman" w:hAnsi="Times New Roman" w:cs="Times New Roman"/>
          <w:sz w:val="24"/>
          <w:szCs w:val="24"/>
          <w:lang w:val="en-US"/>
        </w:rPr>
        <w:t>15 h) to reassure all the Mn</w:t>
      </w:r>
      <w:r w:rsidR="007103E1" w:rsidRPr="009A243F">
        <w:rPr>
          <w:rFonts w:ascii="Times New Roman" w:hAnsi="Times New Roman" w:cs="Times New Roman"/>
          <w:sz w:val="24"/>
          <w:szCs w:val="24"/>
          <w:vertAlign w:val="superscript"/>
          <w:lang w:val="en-US"/>
        </w:rPr>
        <w:t>2+</w:t>
      </w:r>
      <w:r w:rsidRPr="009A243F">
        <w:rPr>
          <w:rFonts w:ascii="Times New Roman" w:hAnsi="Times New Roman" w:cs="Times New Roman"/>
          <w:sz w:val="24"/>
          <w:szCs w:val="24"/>
          <w:lang w:val="en-US"/>
        </w:rPr>
        <w:t xml:space="preserve"> was </w:t>
      </w:r>
      <w:r w:rsidR="00D67B0C" w:rsidRPr="009A243F">
        <w:rPr>
          <w:rFonts w:ascii="Times New Roman" w:hAnsi="Times New Roman" w:cs="Times New Roman"/>
          <w:sz w:val="24"/>
          <w:szCs w:val="24"/>
          <w:lang w:val="en-US"/>
        </w:rPr>
        <w:t>in soluble state</w:t>
      </w:r>
      <w:r w:rsidRPr="009A243F">
        <w:rPr>
          <w:rFonts w:ascii="Times New Roman" w:hAnsi="Times New Roman" w:cs="Times New Roman"/>
          <w:sz w:val="24"/>
          <w:szCs w:val="24"/>
          <w:lang w:val="en-US"/>
        </w:rPr>
        <w:t xml:space="preserve">. </w:t>
      </w:r>
      <w:bookmarkStart w:id="28" w:name="_Hlk136433938"/>
      <w:r w:rsidR="004B3ABE">
        <w:rPr>
          <w:rFonts w:ascii="Times New Roman" w:hAnsi="Times New Roman" w:cs="Times New Roman"/>
          <w:sz w:val="24"/>
          <w:szCs w:val="24"/>
          <w:lang w:val="en-US"/>
        </w:rPr>
        <w:t>A 1 mL of t</w:t>
      </w:r>
      <w:r w:rsidRPr="009A243F">
        <w:rPr>
          <w:rFonts w:ascii="Times New Roman" w:hAnsi="Times New Roman" w:cs="Times New Roman"/>
          <w:sz w:val="24"/>
          <w:szCs w:val="24"/>
          <w:lang w:val="en-US"/>
        </w:rPr>
        <w:t xml:space="preserve">he sample was measured using ICP-OES and is called “acid-soluble fraction”. A 2 mL of the sample was </w:t>
      </w:r>
      <w:r w:rsidR="00624FDA">
        <w:rPr>
          <w:rFonts w:ascii="Times New Roman" w:hAnsi="Times New Roman" w:cs="Times New Roman"/>
          <w:sz w:val="24"/>
          <w:szCs w:val="24"/>
          <w:lang w:val="en-US"/>
        </w:rPr>
        <w:t xml:space="preserve">further </w:t>
      </w:r>
      <w:r w:rsidRPr="009A243F">
        <w:rPr>
          <w:rFonts w:ascii="Times New Roman" w:hAnsi="Times New Roman" w:cs="Times New Roman"/>
          <w:sz w:val="24"/>
          <w:szCs w:val="24"/>
          <w:lang w:val="en-US"/>
        </w:rPr>
        <w:t>mixed with 4.8 mL of HNO</w:t>
      </w:r>
      <w:r w:rsidRPr="009A243F">
        <w:rPr>
          <w:rFonts w:ascii="Times New Roman" w:hAnsi="Times New Roman" w:cs="Times New Roman"/>
          <w:sz w:val="24"/>
          <w:szCs w:val="24"/>
          <w:vertAlign w:val="subscript"/>
          <w:lang w:val="en-US"/>
        </w:rPr>
        <w:t xml:space="preserve">3 </w:t>
      </w:r>
      <w:r w:rsidRPr="009A243F">
        <w:rPr>
          <w:rFonts w:ascii="Times New Roman" w:hAnsi="Times New Roman" w:cs="Times New Roman"/>
          <w:sz w:val="24"/>
          <w:szCs w:val="24"/>
          <w:lang w:val="en-US"/>
        </w:rPr>
        <w:t>69% and 4 mL H</w:t>
      </w:r>
      <w:r w:rsidRPr="009A243F">
        <w:rPr>
          <w:rFonts w:ascii="Times New Roman" w:hAnsi="Times New Roman" w:cs="Times New Roman"/>
          <w:sz w:val="24"/>
          <w:szCs w:val="24"/>
          <w:vertAlign w:val="subscript"/>
          <w:lang w:val="en-US"/>
        </w:rPr>
        <w:t>2</w:t>
      </w:r>
      <w:r w:rsidRPr="009A243F">
        <w:rPr>
          <w:rFonts w:ascii="Times New Roman" w:hAnsi="Times New Roman" w:cs="Times New Roman"/>
          <w:sz w:val="24"/>
          <w:szCs w:val="24"/>
          <w:lang w:val="en-US"/>
        </w:rPr>
        <w:t>O</w:t>
      </w:r>
      <w:r w:rsidRPr="009A243F">
        <w:rPr>
          <w:rFonts w:ascii="Times New Roman" w:hAnsi="Times New Roman" w:cs="Times New Roman"/>
          <w:sz w:val="24"/>
          <w:szCs w:val="24"/>
          <w:vertAlign w:val="subscript"/>
          <w:lang w:val="en-US"/>
        </w:rPr>
        <w:t>2</w:t>
      </w:r>
      <w:r w:rsidRPr="009A243F">
        <w:rPr>
          <w:rFonts w:ascii="Times New Roman" w:hAnsi="Times New Roman" w:cs="Times New Roman"/>
          <w:sz w:val="24"/>
          <w:szCs w:val="24"/>
          <w:lang w:val="en-US"/>
        </w:rPr>
        <w:t xml:space="preserve"> 30% (VWR</w:t>
      </w:r>
      <w:r w:rsidR="0033134F" w:rsidRPr="009A243F">
        <w:rPr>
          <w:rFonts w:ascii="Times New Roman" w:hAnsi="Times New Roman" w:cs="Times New Roman"/>
          <w:sz w:val="24"/>
          <w:szCs w:val="24"/>
          <w:lang w:val="en-US"/>
        </w:rPr>
        <w:t>,</w:t>
      </w:r>
      <w:r w:rsidR="004F260B" w:rsidRPr="009A243F">
        <w:rPr>
          <w:rFonts w:ascii="Times New Roman" w:hAnsi="Times New Roman" w:cs="Times New Roman"/>
          <w:sz w:val="24"/>
          <w:szCs w:val="24"/>
          <w:lang w:val="en-US"/>
        </w:rPr>
        <w:t xml:space="preserve"> UK</w:t>
      </w:r>
      <w:r w:rsidRPr="009A243F">
        <w:rPr>
          <w:rFonts w:ascii="Times New Roman" w:hAnsi="Times New Roman" w:cs="Times New Roman"/>
          <w:sz w:val="24"/>
          <w:szCs w:val="24"/>
          <w:lang w:val="en-US"/>
        </w:rPr>
        <w:t xml:space="preserve">) </w:t>
      </w:r>
      <w:r w:rsidR="00B316AF" w:rsidRPr="009A243F">
        <w:rPr>
          <w:rFonts w:ascii="Times New Roman" w:hAnsi="Times New Roman" w:cs="Times New Roman"/>
          <w:sz w:val="24"/>
          <w:szCs w:val="24"/>
          <w:lang w:val="en-US"/>
        </w:rPr>
        <w:t xml:space="preserve">and </w:t>
      </w:r>
      <w:r w:rsidRPr="009A243F">
        <w:rPr>
          <w:rFonts w:ascii="Times New Roman" w:hAnsi="Times New Roman" w:cs="Times New Roman"/>
          <w:sz w:val="24"/>
          <w:szCs w:val="24"/>
          <w:lang w:val="en-US"/>
        </w:rPr>
        <w:t xml:space="preserve">subjected </w:t>
      </w:r>
      <w:r w:rsidR="00B316AF" w:rsidRPr="009A243F">
        <w:rPr>
          <w:rFonts w:ascii="Times New Roman" w:hAnsi="Times New Roman" w:cs="Times New Roman"/>
          <w:sz w:val="24"/>
          <w:szCs w:val="24"/>
          <w:lang w:val="en-US"/>
        </w:rPr>
        <w:t>to</w:t>
      </w:r>
      <w:r w:rsidRPr="009A243F">
        <w:rPr>
          <w:rFonts w:ascii="Times New Roman" w:hAnsi="Times New Roman" w:cs="Times New Roman"/>
          <w:sz w:val="24"/>
          <w:szCs w:val="24"/>
          <w:lang w:val="en-US"/>
        </w:rPr>
        <w:t xml:space="preserve"> microwave-assisted digestion (Ethos Easy, Milestone SRL</w:t>
      </w:r>
      <w:r w:rsidR="00AD0AD3" w:rsidRPr="009A243F">
        <w:rPr>
          <w:rFonts w:ascii="Times New Roman" w:hAnsi="Times New Roman" w:cs="Times New Roman"/>
          <w:sz w:val="24"/>
          <w:szCs w:val="24"/>
          <w:lang w:val="en-US"/>
        </w:rPr>
        <w:t>, IT</w:t>
      </w:r>
      <w:r w:rsidRPr="009A243F">
        <w:rPr>
          <w:rFonts w:ascii="Times New Roman" w:hAnsi="Times New Roman" w:cs="Times New Roman"/>
          <w:sz w:val="24"/>
          <w:szCs w:val="24"/>
          <w:lang w:val="en-US"/>
        </w:rPr>
        <w:t xml:space="preserve">) at 180 °C for 30 min in ramp mode. </w:t>
      </w:r>
      <w:r w:rsidR="0008073C">
        <w:rPr>
          <w:rFonts w:ascii="Times New Roman" w:hAnsi="Times New Roman" w:cs="Times New Roman"/>
          <w:sz w:val="24"/>
          <w:szCs w:val="24"/>
          <w:lang w:val="en-US"/>
        </w:rPr>
        <w:t>T</w:t>
      </w:r>
      <w:r w:rsidRPr="009A243F">
        <w:rPr>
          <w:rFonts w:ascii="Times New Roman" w:hAnsi="Times New Roman" w:cs="Times New Roman"/>
          <w:sz w:val="24"/>
          <w:szCs w:val="24"/>
          <w:lang w:val="en-US"/>
        </w:rPr>
        <w:t xml:space="preserve">he sample was </w:t>
      </w:r>
      <w:r w:rsidR="0008073C">
        <w:rPr>
          <w:rFonts w:ascii="Times New Roman" w:hAnsi="Times New Roman" w:cs="Times New Roman"/>
          <w:sz w:val="24"/>
          <w:szCs w:val="24"/>
          <w:lang w:val="en-US"/>
        </w:rPr>
        <w:t xml:space="preserve">then </w:t>
      </w:r>
      <w:r w:rsidRPr="009A243F">
        <w:rPr>
          <w:rFonts w:ascii="Times New Roman" w:hAnsi="Times New Roman" w:cs="Times New Roman"/>
          <w:sz w:val="24"/>
          <w:szCs w:val="24"/>
          <w:lang w:val="en-US"/>
        </w:rPr>
        <w:t>diluted until it contained 2% of HNO</w:t>
      </w:r>
      <w:r w:rsidRPr="009A243F">
        <w:rPr>
          <w:rFonts w:ascii="Times New Roman" w:hAnsi="Times New Roman" w:cs="Times New Roman"/>
          <w:sz w:val="24"/>
          <w:szCs w:val="24"/>
          <w:vertAlign w:val="subscript"/>
          <w:lang w:val="en-US"/>
        </w:rPr>
        <w:t xml:space="preserve">3 </w:t>
      </w:r>
      <w:r w:rsidRPr="009A243F">
        <w:rPr>
          <w:rFonts w:ascii="Times New Roman" w:hAnsi="Times New Roman" w:cs="Times New Roman"/>
          <w:sz w:val="24"/>
          <w:szCs w:val="24"/>
          <w:lang w:val="en-US"/>
        </w:rPr>
        <w:t>and measured</w:t>
      </w:r>
      <w:r w:rsidR="002C6418">
        <w:rPr>
          <w:rFonts w:ascii="Times New Roman" w:hAnsi="Times New Roman" w:cs="Times New Roman"/>
          <w:sz w:val="24"/>
          <w:szCs w:val="24"/>
          <w:lang w:val="en-US"/>
        </w:rPr>
        <w:t xml:space="preserve"> </w:t>
      </w:r>
      <w:r w:rsidR="0008073C">
        <w:rPr>
          <w:rFonts w:ascii="Times New Roman" w:hAnsi="Times New Roman" w:cs="Times New Roman"/>
          <w:sz w:val="24"/>
          <w:szCs w:val="24"/>
          <w:lang w:val="en-US"/>
        </w:rPr>
        <w:t>by</w:t>
      </w:r>
      <w:r w:rsidR="002C6418">
        <w:rPr>
          <w:rFonts w:ascii="Times New Roman" w:hAnsi="Times New Roman" w:cs="Times New Roman"/>
          <w:sz w:val="24"/>
          <w:szCs w:val="24"/>
          <w:lang w:val="en-US"/>
        </w:rPr>
        <w:t xml:space="preserve"> ICP-OES</w:t>
      </w:r>
      <w:r w:rsidRPr="009A243F">
        <w:rPr>
          <w:rFonts w:ascii="Times New Roman" w:hAnsi="Times New Roman" w:cs="Times New Roman"/>
          <w:sz w:val="24"/>
          <w:szCs w:val="24"/>
          <w:lang w:val="en-US"/>
        </w:rPr>
        <w:t xml:space="preserve"> as</w:t>
      </w:r>
      <w:r w:rsidRPr="00AF74AC">
        <w:rPr>
          <w:rFonts w:ascii="Times New Roman" w:hAnsi="Times New Roman" w:cs="Times New Roman"/>
          <w:sz w:val="24"/>
          <w:szCs w:val="24"/>
          <w:lang w:val="en-US"/>
        </w:rPr>
        <w:t xml:space="preserve"> the </w:t>
      </w:r>
      <w:r w:rsidR="002C6418">
        <w:rPr>
          <w:rFonts w:ascii="Times New Roman" w:hAnsi="Times New Roman" w:cs="Times New Roman"/>
          <w:sz w:val="24"/>
          <w:szCs w:val="24"/>
          <w:lang w:val="en-US"/>
        </w:rPr>
        <w:t>“</w:t>
      </w:r>
      <w:r w:rsidRPr="00AF74AC">
        <w:rPr>
          <w:rFonts w:ascii="Times New Roman" w:hAnsi="Times New Roman" w:cs="Times New Roman"/>
          <w:sz w:val="24"/>
          <w:szCs w:val="24"/>
          <w:lang w:val="en-US"/>
        </w:rPr>
        <w:t>total Mn</w:t>
      </w:r>
      <w:r w:rsidR="002C6418">
        <w:rPr>
          <w:rFonts w:ascii="Times New Roman" w:hAnsi="Times New Roman" w:cs="Times New Roman"/>
          <w:sz w:val="24"/>
          <w:szCs w:val="24"/>
          <w:lang w:val="en-US"/>
        </w:rPr>
        <w:t>”</w:t>
      </w:r>
      <w:r w:rsidRPr="00AF74AC">
        <w:rPr>
          <w:rFonts w:ascii="Times New Roman" w:hAnsi="Times New Roman" w:cs="Times New Roman"/>
          <w:sz w:val="24"/>
          <w:szCs w:val="24"/>
          <w:lang w:val="en-US"/>
        </w:rPr>
        <w:t xml:space="preserve">. The subtraction between </w:t>
      </w:r>
      <w:r w:rsidR="002C6418">
        <w:rPr>
          <w:rFonts w:ascii="Times New Roman" w:hAnsi="Times New Roman" w:cs="Times New Roman"/>
          <w:sz w:val="24"/>
          <w:szCs w:val="24"/>
          <w:lang w:val="en-US"/>
        </w:rPr>
        <w:t>“</w:t>
      </w:r>
      <w:r w:rsidRPr="00AF74AC">
        <w:rPr>
          <w:rFonts w:ascii="Times New Roman" w:hAnsi="Times New Roman" w:cs="Times New Roman"/>
          <w:sz w:val="24"/>
          <w:szCs w:val="24"/>
          <w:lang w:val="en-US"/>
        </w:rPr>
        <w:t>total Mn</w:t>
      </w:r>
      <w:r w:rsidR="002C6418">
        <w:rPr>
          <w:rFonts w:ascii="Times New Roman" w:hAnsi="Times New Roman" w:cs="Times New Roman"/>
          <w:sz w:val="24"/>
          <w:szCs w:val="24"/>
          <w:lang w:val="en-US"/>
        </w:rPr>
        <w:t>”</w:t>
      </w:r>
      <w:r w:rsidRPr="00AF74AC">
        <w:rPr>
          <w:rFonts w:ascii="Times New Roman" w:hAnsi="Times New Roman" w:cs="Times New Roman"/>
          <w:sz w:val="24"/>
          <w:szCs w:val="24"/>
          <w:lang w:val="en-US"/>
        </w:rPr>
        <w:t xml:space="preserve"> and “acid-soluble fraction” results in</w:t>
      </w:r>
      <w:r w:rsidR="002C6418">
        <w:rPr>
          <w:rFonts w:ascii="Times New Roman" w:hAnsi="Times New Roman" w:cs="Times New Roman"/>
          <w:sz w:val="24"/>
          <w:szCs w:val="24"/>
          <w:lang w:val="en-US"/>
        </w:rPr>
        <w:t xml:space="preserve"> the</w:t>
      </w:r>
      <w:r w:rsidRPr="00AF74AC">
        <w:rPr>
          <w:rFonts w:ascii="Times New Roman" w:hAnsi="Times New Roman" w:cs="Times New Roman"/>
          <w:sz w:val="24"/>
          <w:szCs w:val="24"/>
          <w:lang w:val="en-US"/>
        </w:rPr>
        <w:t xml:space="preserve"> “acid-insoluble fraction”</w:t>
      </w:r>
      <w:r w:rsidR="00B316AF" w:rsidRPr="00AF74AC">
        <w:rPr>
          <w:rFonts w:ascii="Times New Roman" w:hAnsi="Times New Roman" w:cs="Times New Roman"/>
          <w:sz w:val="24"/>
          <w:szCs w:val="24"/>
          <w:lang w:val="en-US"/>
        </w:rPr>
        <w:t>.</w:t>
      </w:r>
    </w:p>
    <w:bookmarkEnd w:id="28"/>
    <w:p w14:paraId="5917AC8C" w14:textId="0E52E3F6" w:rsidR="00F54E20" w:rsidRPr="00AF74AC" w:rsidRDefault="00F54E20" w:rsidP="00751EFB">
      <w:pPr>
        <w:pStyle w:val="Heading3"/>
        <w:rPr>
          <w:rFonts w:cs="Times New Roman"/>
          <w:lang w:val="en-US"/>
        </w:rPr>
      </w:pPr>
      <w:r w:rsidRPr="00AF74AC">
        <w:rPr>
          <w:rFonts w:cs="Times New Roman"/>
          <w:lang w:val="en-US"/>
        </w:rPr>
        <w:t>X-ray diffraction</w:t>
      </w:r>
    </w:p>
    <w:p w14:paraId="1D000D2A" w14:textId="7E17EF33" w:rsidR="00F54E20" w:rsidRPr="00AF74AC" w:rsidRDefault="00B64B33" w:rsidP="00605FFC">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Phase identification of </w:t>
      </w:r>
      <w:proofErr w:type="spellStart"/>
      <w:r w:rsidRPr="00B64B33">
        <w:rPr>
          <w:rFonts w:ascii="Times New Roman" w:hAnsi="Times New Roman" w:cs="Times New Roman"/>
          <w:sz w:val="24"/>
          <w:szCs w:val="24"/>
          <w:lang w:val="en-US"/>
        </w:rPr>
        <w:t>MnOx</w:t>
      </w:r>
      <w:proofErr w:type="spellEnd"/>
      <w:r w:rsidRPr="00B64B33">
        <w:rPr>
          <w:rFonts w:ascii="Times New Roman" w:hAnsi="Times New Roman" w:cs="Times New Roman"/>
          <w:sz w:val="24"/>
          <w:szCs w:val="24"/>
          <w:lang w:val="en-US"/>
        </w:rPr>
        <w:t xml:space="preserve"> particles</w:t>
      </w:r>
      <w:r>
        <w:rPr>
          <w:rFonts w:ascii="Times New Roman" w:hAnsi="Times New Roman" w:cs="Times New Roman"/>
          <w:sz w:val="24"/>
          <w:szCs w:val="24"/>
          <w:lang w:val="en-US"/>
        </w:rPr>
        <w:t xml:space="preserve"> was carried out </w:t>
      </w:r>
      <w:r w:rsidR="00A675DC">
        <w:rPr>
          <w:rFonts w:ascii="Times New Roman" w:hAnsi="Times New Roman" w:cs="Times New Roman"/>
          <w:sz w:val="24"/>
          <w:szCs w:val="24"/>
          <w:lang w:val="en-US"/>
        </w:rPr>
        <w:t xml:space="preserve">on freeze dried samples </w:t>
      </w:r>
      <w:r>
        <w:rPr>
          <w:rFonts w:ascii="Times New Roman" w:hAnsi="Times New Roman" w:cs="Times New Roman"/>
          <w:sz w:val="24"/>
          <w:szCs w:val="24"/>
          <w:lang w:val="en-US"/>
        </w:rPr>
        <w:t>via</w:t>
      </w:r>
      <w:r w:rsidR="000074B5" w:rsidRPr="00AF74AC">
        <w:rPr>
          <w:rFonts w:ascii="Times New Roman" w:hAnsi="Times New Roman" w:cs="Times New Roman"/>
          <w:sz w:val="24"/>
          <w:szCs w:val="24"/>
          <w:lang w:val="en-US"/>
        </w:rPr>
        <w:t xml:space="preserve"> </w:t>
      </w:r>
      <w:r w:rsidR="00AD523C">
        <w:rPr>
          <w:rFonts w:ascii="Times New Roman" w:hAnsi="Times New Roman" w:cs="Times New Roman"/>
          <w:sz w:val="24"/>
          <w:szCs w:val="24"/>
          <w:lang w:val="en-US"/>
        </w:rPr>
        <w:t>powder</w:t>
      </w:r>
      <w:r w:rsidR="00AD523C" w:rsidRPr="00AF74AC">
        <w:rPr>
          <w:rFonts w:ascii="Times New Roman" w:hAnsi="Times New Roman" w:cs="Times New Roman"/>
          <w:sz w:val="24"/>
          <w:szCs w:val="24"/>
          <w:lang w:val="en-US"/>
        </w:rPr>
        <w:t xml:space="preserve"> </w:t>
      </w:r>
      <w:r w:rsidR="00F54E20" w:rsidRPr="00AF74AC">
        <w:rPr>
          <w:rFonts w:ascii="Times New Roman" w:hAnsi="Times New Roman" w:cs="Times New Roman"/>
          <w:sz w:val="24"/>
          <w:szCs w:val="24"/>
          <w:lang w:val="en-US"/>
        </w:rPr>
        <w:t>X-ray diffraction (XRD)</w:t>
      </w:r>
      <w:r>
        <w:rPr>
          <w:rFonts w:ascii="Times New Roman" w:hAnsi="Times New Roman" w:cs="Times New Roman"/>
          <w:sz w:val="24"/>
          <w:szCs w:val="24"/>
          <w:lang w:val="en-US"/>
        </w:rPr>
        <w:t>,</w:t>
      </w:r>
      <w:r w:rsidR="00F54E20" w:rsidRPr="00AF74AC">
        <w:rPr>
          <w:rFonts w:ascii="Times New Roman" w:hAnsi="Times New Roman" w:cs="Times New Roman"/>
          <w:sz w:val="24"/>
          <w:szCs w:val="24"/>
          <w:lang w:val="en-US"/>
        </w:rPr>
        <w:t xml:space="preserve"> using a diffractometer (Bruker D8 advance, Bruker GR) with Cu Kα radiation (30 kV, 30 mA, λ= 1.034 Å). A low background silicon sample holder was used during the analysis. The obtained XRD patterns were compared with </w:t>
      </w:r>
      <w:r w:rsidR="00676EA7" w:rsidRPr="00AF74AC">
        <w:rPr>
          <w:rFonts w:ascii="Times New Roman" w:hAnsi="Times New Roman" w:cs="Times New Roman"/>
          <w:sz w:val="24"/>
          <w:szCs w:val="24"/>
          <w:lang w:val="en-US"/>
        </w:rPr>
        <w:t xml:space="preserve">the </w:t>
      </w:r>
      <w:r w:rsidR="00AE0B8F" w:rsidRPr="00AF74AC">
        <w:rPr>
          <w:rFonts w:ascii="Times New Roman" w:hAnsi="Times New Roman" w:cs="Times New Roman"/>
          <w:sz w:val="24"/>
          <w:szCs w:val="24"/>
          <w:lang w:val="en-US"/>
        </w:rPr>
        <w:t>Crystallography Open D</w:t>
      </w:r>
      <w:r w:rsidR="00F54E20" w:rsidRPr="00AF74AC">
        <w:rPr>
          <w:rFonts w:ascii="Times New Roman" w:hAnsi="Times New Roman" w:cs="Times New Roman"/>
          <w:sz w:val="24"/>
          <w:szCs w:val="24"/>
          <w:lang w:val="en-US"/>
        </w:rPr>
        <w:t xml:space="preserve">atabase </w:t>
      </w:r>
      <w:r w:rsidR="00AE0B8F" w:rsidRPr="00AF74AC">
        <w:rPr>
          <w:rFonts w:ascii="Times New Roman" w:hAnsi="Times New Roman" w:cs="Times New Roman"/>
          <w:sz w:val="24"/>
          <w:szCs w:val="24"/>
          <w:lang w:val="en-US"/>
        </w:rPr>
        <w:t xml:space="preserve">(COD, </w:t>
      </w:r>
      <w:hyperlink r:id="rId8" w:history="1">
        <w:r w:rsidR="00AE0B8F" w:rsidRPr="00AF74AC">
          <w:rPr>
            <w:rStyle w:val="Hyperlink"/>
            <w:rFonts w:ascii="Times New Roman" w:hAnsi="Times New Roman" w:cs="Times New Roman"/>
            <w:sz w:val="24"/>
            <w:szCs w:val="24"/>
            <w:lang w:val="en-US"/>
          </w:rPr>
          <w:t>http://www.crystallography.net/cod/</w:t>
        </w:r>
      </w:hyperlink>
      <w:r w:rsidR="00AE0B8F" w:rsidRPr="00AF74AC">
        <w:rPr>
          <w:rFonts w:ascii="Times New Roman" w:hAnsi="Times New Roman" w:cs="Times New Roman"/>
          <w:sz w:val="24"/>
          <w:szCs w:val="24"/>
          <w:lang w:val="en-US"/>
        </w:rPr>
        <w:t xml:space="preserve">) </w:t>
      </w:r>
      <w:r w:rsidR="00F54E20" w:rsidRPr="00AF74AC">
        <w:rPr>
          <w:rFonts w:ascii="Times New Roman" w:hAnsi="Times New Roman" w:cs="Times New Roman"/>
          <w:sz w:val="24"/>
          <w:szCs w:val="24"/>
          <w:lang w:val="en-US"/>
        </w:rPr>
        <w:t>using Mn as the mandatory element to determine the mineral phases of samples</w:t>
      </w:r>
      <w:r w:rsidR="00C14477" w:rsidRPr="00AF74AC">
        <w:rPr>
          <w:rFonts w:ascii="Times New Roman" w:hAnsi="Times New Roman" w:cs="Times New Roman"/>
          <w:sz w:val="24"/>
          <w:szCs w:val="24"/>
          <w:lang w:val="en-US"/>
        </w:rPr>
        <w:t xml:space="preserve">. </w:t>
      </w:r>
    </w:p>
    <w:p w14:paraId="799D9F91" w14:textId="3F6C85BC" w:rsidR="002C74B6" w:rsidRPr="00AF74AC" w:rsidRDefault="002C74B6" w:rsidP="00751EFB">
      <w:pPr>
        <w:pStyle w:val="Heading3"/>
        <w:rPr>
          <w:rFonts w:cs="Times New Roman"/>
          <w:lang w:val="en-US"/>
        </w:rPr>
      </w:pPr>
      <w:r w:rsidRPr="00AF74AC">
        <w:rPr>
          <w:rFonts w:cs="Times New Roman"/>
          <w:lang w:val="en-US"/>
        </w:rPr>
        <w:t>Scanning electron microscop</w:t>
      </w:r>
      <w:r w:rsidR="00616B46" w:rsidRPr="00AF74AC">
        <w:rPr>
          <w:rFonts w:cs="Times New Roman"/>
          <w:lang w:val="en-US"/>
        </w:rPr>
        <w:t>y</w:t>
      </w:r>
    </w:p>
    <w:p w14:paraId="51487E14" w14:textId="589800D7" w:rsidR="00466D82" w:rsidRPr="00AF74AC" w:rsidRDefault="00466D82" w:rsidP="00605FFC">
      <w:pPr>
        <w:spacing w:after="0"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w:t>
      </w:r>
      <w:r w:rsidRPr="00466D82">
        <w:rPr>
          <w:rFonts w:ascii="Times New Roman" w:hAnsi="Times New Roman" w:cs="Times New Roman"/>
          <w:sz w:val="24"/>
          <w:szCs w:val="24"/>
          <w:lang w:val="en-US"/>
        </w:rPr>
        <w:t>ample</w:t>
      </w:r>
      <w:r>
        <w:rPr>
          <w:rFonts w:ascii="Times New Roman" w:hAnsi="Times New Roman" w:cs="Times New Roman"/>
          <w:sz w:val="24"/>
          <w:szCs w:val="24"/>
          <w:lang w:val="en-US"/>
        </w:rPr>
        <w:t>s</w:t>
      </w:r>
      <w:r w:rsidRPr="00466D82">
        <w:rPr>
          <w:rFonts w:ascii="Times New Roman" w:hAnsi="Times New Roman" w:cs="Times New Roman"/>
          <w:sz w:val="24"/>
          <w:szCs w:val="24"/>
          <w:lang w:val="en-US"/>
        </w:rPr>
        <w:t xml:space="preserve"> preparation </w:t>
      </w:r>
      <w:r w:rsidR="0008073C">
        <w:rPr>
          <w:rFonts w:ascii="Times New Roman" w:hAnsi="Times New Roman" w:cs="Times New Roman"/>
          <w:sz w:val="24"/>
          <w:szCs w:val="24"/>
          <w:lang w:val="en-US"/>
        </w:rPr>
        <w:t>followed</w:t>
      </w:r>
      <w:r w:rsidRPr="00466D82">
        <w:rPr>
          <w:rFonts w:ascii="Times New Roman" w:hAnsi="Times New Roman" w:cs="Times New Roman"/>
          <w:sz w:val="24"/>
          <w:szCs w:val="24"/>
          <w:lang w:val="en-US"/>
        </w:rPr>
        <w:t xml:space="preserve"> the protocol</w:t>
      </w:r>
      <w:r>
        <w:rPr>
          <w:rFonts w:ascii="Times New Roman" w:hAnsi="Times New Roman" w:cs="Times New Roman"/>
          <w:sz w:val="24"/>
          <w:szCs w:val="24"/>
          <w:lang w:val="en-US"/>
        </w:rPr>
        <w:t xml:space="preserve"> </w:t>
      </w:r>
      <w:r w:rsidRPr="00466D82">
        <w:rPr>
          <w:rFonts w:ascii="Times New Roman" w:hAnsi="Times New Roman" w:cs="Times New Roman"/>
          <w:sz w:val="24"/>
          <w:szCs w:val="24"/>
          <w:lang w:val="en-US"/>
        </w:rPr>
        <w:t xml:space="preserve">described </w:t>
      </w:r>
      <w:r>
        <w:rPr>
          <w:rFonts w:ascii="Times New Roman" w:hAnsi="Times New Roman" w:cs="Times New Roman"/>
          <w:sz w:val="24"/>
          <w:szCs w:val="24"/>
          <w:lang w:val="en-US"/>
        </w:rPr>
        <w:t xml:space="preserve">by </w:t>
      </w:r>
      <w:proofErr w:type="spellStart"/>
      <w:r>
        <w:rPr>
          <w:rFonts w:ascii="Times New Roman" w:hAnsi="Times New Roman" w:cs="Times New Roman"/>
          <w:sz w:val="24"/>
          <w:szCs w:val="24"/>
          <w:lang w:val="en-US"/>
        </w:rPr>
        <w:t>Bernadet</w:t>
      </w:r>
      <w:proofErr w:type="spellEnd"/>
      <w:r>
        <w:rPr>
          <w:rFonts w:ascii="Times New Roman" w:hAnsi="Times New Roman" w:cs="Times New Roman"/>
          <w:sz w:val="24"/>
          <w:szCs w:val="24"/>
          <w:lang w:val="en-US"/>
        </w:rPr>
        <w:t xml:space="preserve"> et al. (2023) and modified according to Yu and Leadbetter (2020),</w:t>
      </w:r>
      <w:r w:rsidRPr="00466D82">
        <w:t xml:space="preserve"> </w:t>
      </w:r>
      <w:r w:rsidRPr="00466D82">
        <w:rPr>
          <w:rFonts w:ascii="Times New Roman" w:hAnsi="Times New Roman" w:cs="Times New Roman"/>
          <w:sz w:val="24"/>
          <w:szCs w:val="24"/>
          <w:lang w:val="en-US"/>
        </w:rPr>
        <w:t>with fixation in 2.5 % glutaraldehyde</w:t>
      </w:r>
      <w:r>
        <w:rPr>
          <w:rFonts w:ascii="Times New Roman" w:hAnsi="Times New Roman" w:cs="Times New Roman"/>
          <w:sz w:val="24"/>
          <w:szCs w:val="24"/>
          <w:lang w:val="en-US"/>
        </w:rPr>
        <w:t xml:space="preserve">, </w:t>
      </w:r>
      <w:r w:rsidRPr="00466D82">
        <w:rPr>
          <w:rFonts w:ascii="Times New Roman" w:hAnsi="Times New Roman" w:cs="Times New Roman"/>
          <w:sz w:val="24"/>
          <w:szCs w:val="24"/>
          <w:lang w:val="en-US"/>
        </w:rPr>
        <w:t>wash</w:t>
      </w:r>
      <w:r>
        <w:rPr>
          <w:rFonts w:ascii="Times New Roman" w:hAnsi="Times New Roman" w:cs="Times New Roman"/>
          <w:sz w:val="24"/>
          <w:szCs w:val="24"/>
          <w:lang w:val="en-US"/>
        </w:rPr>
        <w:t>ing</w:t>
      </w:r>
      <w:r w:rsidRPr="00466D82">
        <w:rPr>
          <w:rFonts w:ascii="Times New Roman" w:hAnsi="Times New Roman" w:cs="Times New Roman"/>
          <w:sz w:val="24"/>
          <w:szCs w:val="24"/>
          <w:lang w:val="en-US"/>
        </w:rPr>
        <w:t xml:space="preserve"> </w:t>
      </w:r>
      <w:r>
        <w:rPr>
          <w:rFonts w:ascii="Times New Roman" w:hAnsi="Times New Roman" w:cs="Times New Roman"/>
          <w:sz w:val="24"/>
          <w:szCs w:val="24"/>
          <w:lang w:val="en-US"/>
        </w:rPr>
        <w:t>with</w:t>
      </w:r>
      <w:r w:rsidRPr="00466D82">
        <w:rPr>
          <w:rFonts w:ascii="Times New Roman" w:hAnsi="Times New Roman" w:cs="Times New Roman"/>
          <w:sz w:val="24"/>
          <w:szCs w:val="24"/>
          <w:lang w:val="en-US"/>
        </w:rPr>
        <w:t xml:space="preserve"> HEPES buffer 25 mM</w:t>
      </w:r>
      <w:r w:rsidR="0008073C">
        <w:rPr>
          <w:rFonts w:ascii="Times New Roman" w:hAnsi="Times New Roman" w:cs="Times New Roman"/>
          <w:sz w:val="24"/>
          <w:szCs w:val="24"/>
          <w:lang w:val="en-US"/>
        </w:rPr>
        <w:t xml:space="preserve"> at</w:t>
      </w:r>
      <w:r w:rsidRPr="00466D82">
        <w:rPr>
          <w:rFonts w:ascii="Times New Roman" w:hAnsi="Times New Roman" w:cs="Times New Roman"/>
          <w:sz w:val="24"/>
          <w:szCs w:val="24"/>
          <w:lang w:val="en-US"/>
        </w:rPr>
        <w:t xml:space="preserve"> pH 7.5</w:t>
      </w:r>
      <w:r w:rsidR="008602E7">
        <w:rPr>
          <w:rFonts w:ascii="Times New Roman" w:hAnsi="Times New Roman" w:cs="Times New Roman"/>
          <w:sz w:val="24"/>
          <w:szCs w:val="24"/>
          <w:lang w:val="en-US"/>
        </w:rPr>
        <w:t>, dehydration with ethanol,</w:t>
      </w:r>
      <w:r w:rsidRPr="00466D82">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a </w:t>
      </w:r>
      <w:r w:rsidR="002C74B6" w:rsidRPr="00AF74AC">
        <w:rPr>
          <w:rFonts w:ascii="Times New Roman" w:hAnsi="Times New Roman" w:cs="Times New Roman"/>
          <w:sz w:val="24"/>
          <w:szCs w:val="24"/>
          <w:lang w:val="en-US"/>
        </w:rPr>
        <w:t xml:space="preserve">final dehydration step </w:t>
      </w:r>
      <w:r>
        <w:rPr>
          <w:rFonts w:ascii="Times New Roman" w:hAnsi="Times New Roman" w:cs="Times New Roman"/>
          <w:sz w:val="24"/>
          <w:szCs w:val="24"/>
          <w:lang w:val="en-US"/>
        </w:rPr>
        <w:t>with</w:t>
      </w:r>
      <w:r w:rsidR="002C74B6" w:rsidRPr="00AF74AC">
        <w:rPr>
          <w:rFonts w:ascii="Times New Roman" w:hAnsi="Times New Roman" w:cs="Times New Roman"/>
          <w:sz w:val="24"/>
          <w:szCs w:val="24"/>
          <w:lang w:val="en-US"/>
        </w:rPr>
        <w:t xml:space="preserve"> critical point drying (EM CPD3000</w:t>
      </w:r>
      <w:r w:rsidR="004903B8">
        <w:rPr>
          <w:rFonts w:ascii="Times New Roman" w:hAnsi="Times New Roman" w:cs="Times New Roman"/>
          <w:sz w:val="24"/>
          <w:szCs w:val="24"/>
          <w:lang w:val="en-US"/>
        </w:rPr>
        <w:t>, Leica, DE</w:t>
      </w:r>
      <w:r w:rsidR="002C74B6" w:rsidRPr="00AF74AC">
        <w:rPr>
          <w:rFonts w:ascii="Times New Roman" w:hAnsi="Times New Roman" w:cs="Times New Roman"/>
          <w:sz w:val="24"/>
          <w:szCs w:val="24"/>
          <w:lang w:val="en-US"/>
        </w:rPr>
        <w:t>), where ethanol was replaced by liquid CO</w:t>
      </w:r>
      <w:r w:rsidR="002C74B6" w:rsidRPr="00AF74AC">
        <w:rPr>
          <w:rFonts w:ascii="Times New Roman" w:hAnsi="Times New Roman" w:cs="Times New Roman"/>
          <w:sz w:val="24"/>
          <w:szCs w:val="24"/>
          <w:vertAlign w:val="subscript"/>
          <w:lang w:val="en-US"/>
        </w:rPr>
        <w:t>2</w:t>
      </w:r>
      <w:r w:rsidR="002C74B6" w:rsidRPr="00AF74AC">
        <w:rPr>
          <w:rFonts w:ascii="Times New Roman" w:hAnsi="Times New Roman" w:cs="Times New Roman"/>
          <w:sz w:val="24"/>
          <w:szCs w:val="24"/>
          <w:lang w:val="en-US"/>
        </w:rPr>
        <w:t xml:space="preserve"> at </w:t>
      </w:r>
      <w:r w:rsidR="002C74B6" w:rsidRPr="00AF74AC">
        <w:rPr>
          <w:rFonts w:ascii="Times New Roman" w:hAnsi="Times New Roman" w:cs="Times New Roman"/>
          <w:sz w:val="24"/>
          <w:szCs w:val="24"/>
          <w:lang w:val="en-US"/>
        </w:rPr>
        <w:lastRenderedPageBreak/>
        <w:t xml:space="preserve">&lt;10 °C and 55 bar. Scanning electron microscope (SEM) </w:t>
      </w:r>
      <w:r w:rsidR="00B316AF" w:rsidRPr="00AF74AC">
        <w:rPr>
          <w:rFonts w:ascii="Times New Roman" w:hAnsi="Times New Roman" w:cs="Times New Roman"/>
          <w:sz w:val="24"/>
          <w:szCs w:val="24"/>
          <w:lang w:val="en-US"/>
        </w:rPr>
        <w:t xml:space="preserve">imaging was </w:t>
      </w:r>
      <w:r w:rsidR="002C74B6" w:rsidRPr="00AF74AC">
        <w:rPr>
          <w:rFonts w:ascii="Times New Roman" w:hAnsi="Times New Roman" w:cs="Times New Roman"/>
          <w:sz w:val="24"/>
          <w:szCs w:val="24"/>
          <w:lang w:val="en-US"/>
        </w:rPr>
        <w:t>performed on the dried samples using</w:t>
      </w:r>
      <w:r w:rsidR="00605FFC">
        <w:rPr>
          <w:rFonts w:ascii="Times New Roman" w:hAnsi="Times New Roman" w:cs="Times New Roman"/>
          <w:sz w:val="24"/>
          <w:szCs w:val="24"/>
          <w:lang w:val="en-US"/>
        </w:rPr>
        <w:t xml:space="preserve"> a</w:t>
      </w:r>
      <w:r w:rsidR="002C74B6" w:rsidRPr="00AF74AC">
        <w:rPr>
          <w:rFonts w:ascii="Times New Roman" w:hAnsi="Times New Roman" w:cs="Times New Roman"/>
          <w:sz w:val="24"/>
          <w:szCs w:val="24"/>
          <w:lang w:val="en-US"/>
        </w:rPr>
        <w:t xml:space="preserve"> JSM-6480LV</w:t>
      </w:r>
      <w:r w:rsidR="004903B8">
        <w:rPr>
          <w:rFonts w:ascii="Times New Roman" w:hAnsi="Times New Roman" w:cs="Times New Roman"/>
          <w:sz w:val="24"/>
          <w:szCs w:val="24"/>
          <w:lang w:val="en-US"/>
        </w:rPr>
        <w:t xml:space="preserve"> (JEOL, JP)</w:t>
      </w:r>
      <w:r w:rsidR="002C74B6" w:rsidRPr="00AF74AC">
        <w:rPr>
          <w:rFonts w:ascii="Times New Roman" w:hAnsi="Times New Roman" w:cs="Times New Roman"/>
          <w:sz w:val="24"/>
          <w:szCs w:val="24"/>
          <w:lang w:val="en-US"/>
        </w:rPr>
        <w:t xml:space="preserve"> at an operating voltage of 6 kV.</w:t>
      </w:r>
      <w:bookmarkStart w:id="29" w:name="_Ref118054720"/>
    </w:p>
    <w:p w14:paraId="4A8572A5" w14:textId="1768EF9C" w:rsidR="00942FCD" w:rsidRPr="00AF74AC" w:rsidRDefault="00B67575" w:rsidP="00751EFB">
      <w:pPr>
        <w:pStyle w:val="Heading3"/>
        <w:rPr>
          <w:rFonts w:eastAsiaTheme="minorHAnsi"/>
          <w:lang w:val="en-US"/>
        </w:rPr>
      </w:pPr>
      <w:r w:rsidRPr="00AF74AC">
        <w:rPr>
          <w:rFonts w:eastAsia="Batang"/>
          <w:lang w:val="en-US" w:eastAsia="ko-KR"/>
        </w:rPr>
        <w:t>Optical microscopy and b</w:t>
      </w:r>
      <w:r w:rsidR="00942FCD" w:rsidRPr="00AF74AC">
        <w:rPr>
          <w:rFonts w:eastAsia="Batang"/>
          <w:lang w:val="en-US" w:eastAsia="ko-KR"/>
        </w:rPr>
        <w:t xml:space="preserve">iofilm staining </w:t>
      </w:r>
      <w:bookmarkEnd w:id="29"/>
    </w:p>
    <w:p w14:paraId="4AE21D1B" w14:textId="1E8B6265" w:rsidR="00942FCD" w:rsidRPr="00AF74AC" w:rsidRDefault="00B67575" w:rsidP="00751EFB">
      <w:pPr>
        <w:pBdr>
          <w:top w:val="nil"/>
          <w:left w:val="nil"/>
          <w:bottom w:val="nil"/>
          <w:right w:val="nil"/>
          <w:between w:val="nil"/>
        </w:pBdr>
        <w:spacing w:after="0" w:line="480" w:lineRule="auto"/>
        <w:contextualSpacing/>
        <w:rPr>
          <w:rFonts w:ascii="Times New Roman" w:eastAsia="Batang" w:hAnsi="Times New Roman" w:cs="Times New Roman"/>
          <w:color w:val="000000"/>
          <w:kern w:val="0"/>
          <w:sz w:val="24"/>
          <w:szCs w:val="24"/>
          <w:lang w:val="en-US" w:eastAsia="ko-KR"/>
          <w14:ligatures w14:val="none"/>
        </w:rPr>
      </w:pPr>
      <w:r w:rsidRPr="00AF74AC">
        <w:rPr>
          <w:rFonts w:ascii="Times New Roman" w:eastAsia="Batang" w:hAnsi="Times New Roman" w:cs="Times New Roman"/>
          <w:color w:val="000000"/>
          <w:kern w:val="0"/>
          <w:sz w:val="24"/>
          <w:szCs w:val="24"/>
          <w:lang w:val="en-US" w:eastAsia="ko-KR"/>
          <w14:ligatures w14:val="none"/>
        </w:rPr>
        <w:t xml:space="preserve">Biofilm </w:t>
      </w:r>
      <w:r w:rsidR="00C20312" w:rsidRPr="00AF74AC">
        <w:rPr>
          <w:rFonts w:ascii="Times New Roman" w:eastAsia="Batang" w:hAnsi="Times New Roman" w:cs="Times New Roman"/>
          <w:color w:val="000000"/>
          <w:kern w:val="0"/>
          <w:sz w:val="24"/>
          <w:szCs w:val="24"/>
          <w:lang w:val="en-US" w:eastAsia="ko-KR"/>
          <w14:ligatures w14:val="none"/>
        </w:rPr>
        <w:t>aggregates</w:t>
      </w:r>
      <w:r w:rsidRPr="00AF74AC">
        <w:rPr>
          <w:rFonts w:ascii="Times New Roman" w:eastAsia="Batang" w:hAnsi="Times New Roman" w:cs="Times New Roman"/>
          <w:color w:val="000000"/>
          <w:kern w:val="0"/>
          <w:sz w:val="24"/>
          <w:szCs w:val="24"/>
          <w:lang w:val="en-US" w:eastAsia="ko-KR"/>
          <w14:ligatures w14:val="none"/>
        </w:rPr>
        <w:t xml:space="preserve"> from </w:t>
      </w:r>
      <w:r w:rsidR="004E2CD6" w:rsidRPr="00AF74AC">
        <w:rPr>
          <w:rFonts w:ascii="Times New Roman" w:eastAsia="Batang" w:hAnsi="Times New Roman" w:cs="Times New Roman"/>
          <w:color w:val="000000"/>
          <w:kern w:val="0"/>
          <w:sz w:val="24"/>
          <w:szCs w:val="24"/>
          <w:lang w:val="en-US" w:eastAsia="ko-KR"/>
          <w14:ligatures w14:val="none"/>
        </w:rPr>
        <w:t xml:space="preserve">experimental </w:t>
      </w:r>
      <w:r w:rsidRPr="00AF74AC">
        <w:rPr>
          <w:rFonts w:ascii="Times New Roman" w:eastAsia="Batang" w:hAnsi="Times New Roman" w:cs="Times New Roman"/>
          <w:color w:val="000000"/>
          <w:kern w:val="0"/>
          <w:sz w:val="24"/>
          <w:szCs w:val="24"/>
          <w:lang w:val="en-US" w:eastAsia="ko-KR"/>
          <w14:ligatures w14:val="none"/>
        </w:rPr>
        <w:t xml:space="preserve">bottles were analyzed </w:t>
      </w:r>
      <w:r w:rsidR="009D7CCB" w:rsidRPr="00AF74AC">
        <w:rPr>
          <w:rFonts w:ascii="Times New Roman" w:eastAsia="Batang" w:hAnsi="Times New Roman" w:cs="Times New Roman"/>
          <w:color w:val="000000"/>
          <w:kern w:val="0"/>
          <w:sz w:val="24"/>
          <w:szCs w:val="24"/>
          <w:lang w:val="en-US" w:eastAsia="ko-KR"/>
          <w14:ligatures w14:val="none"/>
        </w:rPr>
        <w:t xml:space="preserve">on glass slides using </w:t>
      </w:r>
      <w:r w:rsidRPr="00AF74AC">
        <w:rPr>
          <w:rFonts w:ascii="Times New Roman" w:eastAsia="Batang" w:hAnsi="Times New Roman" w:cs="Times New Roman"/>
          <w:color w:val="000000"/>
          <w:kern w:val="0"/>
          <w:sz w:val="24"/>
          <w:szCs w:val="24"/>
          <w:lang w:val="en-US" w:eastAsia="ko-KR"/>
          <w14:ligatures w14:val="none"/>
        </w:rPr>
        <w:t xml:space="preserve">optical microscopy </w:t>
      </w:r>
      <w:r w:rsidR="009D7CCB" w:rsidRPr="00AF74AC">
        <w:rPr>
          <w:rFonts w:ascii="Times New Roman" w:eastAsia="Batang" w:hAnsi="Times New Roman" w:cs="Times New Roman"/>
          <w:color w:val="000000"/>
          <w:kern w:val="0"/>
          <w:sz w:val="24"/>
          <w:szCs w:val="24"/>
          <w:lang w:val="en-US" w:eastAsia="ko-KR"/>
          <w14:ligatures w14:val="none"/>
        </w:rPr>
        <w:t>(</w:t>
      </w:r>
      <w:r w:rsidR="009D7CCB" w:rsidRPr="00AF74AC">
        <w:rPr>
          <w:rFonts w:ascii="Times New Roman" w:eastAsia="Batang" w:hAnsi="Times New Roman" w:cs="Times New Roman"/>
          <w:kern w:val="0"/>
          <w:sz w:val="24"/>
          <w:szCs w:val="24"/>
          <w:lang w:val="en-US" w:eastAsia="ko-KR"/>
          <w14:ligatures w14:val="none"/>
        </w:rPr>
        <w:t xml:space="preserve">DM750, </w:t>
      </w:r>
      <w:r w:rsidR="009D7CCB" w:rsidRPr="00AF74AC">
        <w:rPr>
          <w:rFonts w:ascii="Times New Roman" w:eastAsia="Batang" w:hAnsi="Times New Roman" w:cs="Times New Roman"/>
          <w:color w:val="000000"/>
          <w:kern w:val="0"/>
          <w:sz w:val="24"/>
          <w:szCs w:val="24"/>
          <w:lang w:val="en-US" w:eastAsia="ko-KR"/>
          <w14:ligatures w14:val="none"/>
        </w:rPr>
        <w:t>Leica, DE)</w:t>
      </w:r>
      <w:r w:rsidRPr="00AF74AC">
        <w:rPr>
          <w:rFonts w:ascii="Times New Roman" w:eastAsia="Batang" w:hAnsi="Times New Roman" w:cs="Times New Roman"/>
          <w:color w:val="000000"/>
          <w:kern w:val="0"/>
          <w:sz w:val="24"/>
          <w:szCs w:val="24"/>
          <w:lang w:val="en-US" w:eastAsia="ko-KR"/>
          <w14:ligatures w14:val="none"/>
        </w:rPr>
        <w:t xml:space="preserve">, and images were acquired using </w:t>
      </w:r>
      <w:r w:rsidRPr="00AF74AC">
        <w:rPr>
          <w:rFonts w:ascii="Times New Roman" w:eastAsia="Batang" w:hAnsi="Times New Roman" w:cs="Times New Roman"/>
          <w:kern w:val="0"/>
          <w:sz w:val="24"/>
          <w:szCs w:val="24"/>
          <w:lang w:val="en-US" w:eastAsia="ko-KR"/>
          <w14:ligatures w14:val="none"/>
        </w:rPr>
        <w:t>Leica LAS-X v4.12 software</w:t>
      </w:r>
      <w:r w:rsidRPr="00AF74AC">
        <w:rPr>
          <w:rFonts w:ascii="Times New Roman" w:eastAsia="Batang" w:hAnsi="Times New Roman" w:cs="Times New Roman"/>
          <w:color w:val="000000"/>
          <w:kern w:val="0"/>
          <w:sz w:val="24"/>
          <w:szCs w:val="24"/>
          <w:lang w:val="en-US" w:eastAsia="ko-KR"/>
          <w14:ligatures w14:val="none"/>
        </w:rPr>
        <w:t xml:space="preserve">. </w:t>
      </w:r>
      <w:r w:rsidR="00942FCD" w:rsidRPr="00AF74AC">
        <w:rPr>
          <w:rFonts w:ascii="Times New Roman" w:eastAsia="Batang" w:hAnsi="Times New Roman" w:cs="Times New Roman"/>
          <w:color w:val="000000"/>
          <w:kern w:val="0"/>
          <w:sz w:val="24"/>
          <w:szCs w:val="24"/>
          <w:lang w:val="en-US" w:eastAsia="ko-KR"/>
          <w14:ligatures w14:val="none"/>
        </w:rPr>
        <w:t>Extracellular polymeric substance</w:t>
      </w:r>
      <w:r w:rsidR="009D7CCB" w:rsidRPr="00AF74AC">
        <w:rPr>
          <w:rFonts w:ascii="Times New Roman" w:eastAsia="Batang" w:hAnsi="Times New Roman" w:cs="Times New Roman"/>
          <w:color w:val="000000"/>
          <w:kern w:val="0"/>
          <w:sz w:val="24"/>
          <w:szCs w:val="24"/>
          <w:lang w:val="en-US" w:eastAsia="ko-KR"/>
          <w14:ligatures w14:val="none"/>
        </w:rPr>
        <w:t>s</w:t>
      </w:r>
      <w:r w:rsidR="00942FCD" w:rsidRPr="00AF74AC">
        <w:rPr>
          <w:rFonts w:ascii="Times New Roman" w:eastAsia="Batang" w:hAnsi="Times New Roman" w:cs="Times New Roman"/>
          <w:color w:val="000000"/>
          <w:kern w:val="0"/>
          <w:sz w:val="24"/>
          <w:szCs w:val="24"/>
          <w:lang w:val="en-US" w:eastAsia="ko-KR"/>
          <w14:ligatures w14:val="none"/>
        </w:rPr>
        <w:t xml:space="preserve"> (EPS) </w:t>
      </w:r>
      <w:r w:rsidR="009D7CCB" w:rsidRPr="00AF74AC">
        <w:rPr>
          <w:rFonts w:ascii="Times New Roman" w:eastAsia="Batang" w:hAnsi="Times New Roman" w:cs="Times New Roman"/>
          <w:color w:val="000000"/>
          <w:kern w:val="0"/>
          <w:sz w:val="24"/>
          <w:szCs w:val="24"/>
          <w:lang w:val="en-US" w:eastAsia="ko-KR"/>
          <w14:ligatures w14:val="none"/>
        </w:rPr>
        <w:t xml:space="preserve">of </w:t>
      </w:r>
      <w:r w:rsidR="00294D1D" w:rsidRPr="00AF74AC">
        <w:rPr>
          <w:rFonts w:ascii="Times New Roman" w:eastAsia="Batang" w:hAnsi="Times New Roman" w:cs="Times New Roman"/>
          <w:color w:val="000000"/>
          <w:kern w:val="0"/>
          <w:sz w:val="24"/>
          <w:szCs w:val="24"/>
          <w:lang w:val="en-US" w:eastAsia="ko-KR"/>
          <w14:ligatures w14:val="none"/>
        </w:rPr>
        <w:t xml:space="preserve">biofilms </w:t>
      </w:r>
      <w:r w:rsidR="009D7CCB" w:rsidRPr="00AF74AC">
        <w:rPr>
          <w:rFonts w:ascii="Times New Roman" w:eastAsia="Batang" w:hAnsi="Times New Roman" w:cs="Times New Roman"/>
          <w:color w:val="000000"/>
          <w:kern w:val="0"/>
          <w:sz w:val="24"/>
          <w:szCs w:val="24"/>
          <w:lang w:val="en-US" w:eastAsia="ko-KR"/>
          <w14:ligatures w14:val="none"/>
        </w:rPr>
        <w:t xml:space="preserve">were </w:t>
      </w:r>
      <w:r w:rsidR="002625B2" w:rsidRPr="00AF74AC">
        <w:rPr>
          <w:rFonts w:ascii="Times New Roman" w:eastAsia="Batang" w:hAnsi="Times New Roman" w:cs="Times New Roman"/>
          <w:color w:val="000000"/>
          <w:kern w:val="0"/>
          <w:sz w:val="24"/>
          <w:szCs w:val="24"/>
          <w:lang w:val="en-US" w:eastAsia="ko-KR"/>
          <w14:ligatures w14:val="none"/>
        </w:rPr>
        <w:t>visualized</w:t>
      </w:r>
      <w:r w:rsidR="00942FCD" w:rsidRPr="00AF74AC">
        <w:rPr>
          <w:rFonts w:ascii="Times New Roman" w:eastAsia="Batang" w:hAnsi="Times New Roman" w:cs="Times New Roman"/>
          <w:color w:val="000000"/>
          <w:kern w:val="0"/>
          <w:sz w:val="24"/>
          <w:szCs w:val="24"/>
          <w:lang w:val="en-US" w:eastAsia="ko-KR"/>
          <w14:ligatures w14:val="none"/>
        </w:rPr>
        <w:t xml:space="preserve"> by </w:t>
      </w:r>
      <w:r w:rsidR="005B2C0F" w:rsidRPr="00AF74AC">
        <w:rPr>
          <w:rFonts w:ascii="Times New Roman" w:eastAsia="Batang" w:hAnsi="Times New Roman" w:cs="Times New Roman"/>
          <w:color w:val="000000"/>
          <w:kern w:val="0"/>
          <w:sz w:val="24"/>
          <w:szCs w:val="24"/>
          <w:lang w:val="en-US" w:eastAsia="ko-KR"/>
          <w14:ligatures w14:val="none"/>
        </w:rPr>
        <w:t xml:space="preserve">mixing 100 µl of </w:t>
      </w:r>
      <w:r w:rsidR="00B316AF" w:rsidRPr="00AF74AC">
        <w:rPr>
          <w:rFonts w:ascii="Times New Roman" w:eastAsia="Batang" w:hAnsi="Times New Roman" w:cs="Times New Roman"/>
          <w:color w:val="000000"/>
          <w:kern w:val="0"/>
          <w:sz w:val="24"/>
          <w:szCs w:val="24"/>
          <w:lang w:val="en-US" w:eastAsia="ko-KR"/>
          <w14:ligatures w14:val="none"/>
        </w:rPr>
        <w:t xml:space="preserve">the </w:t>
      </w:r>
      <w:r w:rsidR="005B2C0F" w:rsidRPr="00AF74AC">
        <w:rPr>
          <w:rFonts w:ascii="Times New Roman" w:eastAsia="Batang" w:hAnsi="Times New Roman" w:cs="Times New Roman"/>
          <w:color w:val="000000"/>
          <w:kern w:val="0"/>
          <w:sz w:val="24"/>
          <w:szCs w:val="24"/>
          <w:lang w:val="en-US" w:eastAsia="ko-KR"/>
          <w14:ligatures w14:val="none"/>
        </w:rPr>
        <w:t xml:space="preserve">sample with 20 µl of </w:t>
      </w:r>
      <w:r w:rsidR="00294D1D" w:rsidRPr="00AF74AC">
        <w:rPr>
          <w:rFonts w:ascii="Times New Roman" w:eastAsia="Batang" w:hAnsi="Times New Roman" w:cs="Times New Roman"/>
          <w:color w:val="000000"/>
          <w:kern w:val="0"/>
          <w:sz w:val="24"/>
          <w:szCs w:val="24"/>
          <w:lang w:val="en-US" w:eastAsia="ko-KR"/>
          <w14:ligatures w14:val="none"/>
        </w:rPr>
        <w:t>0.1%</w:t>
      </w:r>
      <w:r w:rsidR="00D67B0C" w:rsidRPr="00AF74AC">
        <w:rPr>
          <w:rFonts w:ascii="Times New Roman" w:eastAsia="Batang" w:hAnsi="Times New Roman" w:cs="Times New Roman"/>
          <w:color w:val="000000"/>
          <w:kern w:val="0"/>
          <w:sz w:val="24"/>
          <w:szCs w:val="24"/>
          <w:lang w:val="en-US" w:eastAsia="ko-KR"/>
          <w14:ligatures w14:val="none"/>
        </w:rPr>
        <w:t xml:space="preserve"> crystal violet</w:t>
      </w:r>
      <w:r w:rsidR="00294D1D" w:rsidRPr="00AF74AC">
        <w:rPr>
          <w:rFonts w:ascii="Times New Roman" w:eastAsia="Batang" w:hAnsi="Times New Roman" w:cs="Times New Roman"/>
          <w:color w:val="000000"/>
          <w:kern w:val="0"/>
          <w:sz w:val="24"/>
          <w:szCs w:val="24"/>
          <w:lang w:val="en-US" w:eastAsia="ko-KR"/>
          <w14:ligatures w14:val="none"/>
        </w:rPr>
        <w:t>, targeting protein</w:t>
      </w:r>
      <w:r w:rsidR="00DC4762">
        <w:rPr>
          <w:rFonts w:ascii="Times New Roman" w:eastAsia="Batang" w:hAnsi="Times New Roman" w:cs="Times New Roman"/>
          <w:color w:val="000000"/>
          <w:kern w:val="0"/>
          <w:sz w:val="24"/>
          <w:szCs w:val="24"/>
          <w:lang w:val="en-US" w:eastAsia="ko-KR"/>
          <w14:ligatures w14:val="none"/>
        </w:rPr>
        <w:t>s</w:t>
      </w:r>
      <w:r w:rsidR="00294D1D" w:rsidRPr="00AF74AC">
        <w:rPr>
          <w:rFonts w:ascii="Times New Roman" w:eastAsia="Batang" w:hAnsi="Times New Roman" w:cs="Times New Roman"/>
          <w:color w:val="000000"/>
          <w:kern w:val="0"/>
          <w:sz w:val="24"/>
          <w:szCs w:val="24"/>
          <w:lang w:val="en-US" w:eastAsia="ko-KR"/>
          <w14:ligatures w14:val="none"/>
        </w:rPr>
        <w:t xml:space="preserve"> and polysaccharides</w:t>
      </w:r>
      <w:r w:rsidR="002B5F96">
        <w:rPr>
          <w:rFonts w:ascii="Times New Roman" w:eastAsia="Batang" w:hAnsi="Times New Roman" w:cs="Times New Roman"/>
          <w:color w:val="000000"/>
          <w:kern w:val="0"/>
          <w:sz w:val="24"/>
          <w:szCs w:val="24"/>
          <w:lang w:val="en-US" w:eastAsia="ko-KR"/>
          <w14:ligatures w14:val="none"/>
        </w:rPr>
        <w:t xml:space="preserve"> </w:t>
      </w:r>
      <w:r w:rsidR="00961231">
        <w:rPr>
          <w:rFonts w:ascii="Times New Roman" w:eastAsia="Batang" w:hAnsi="Times New Roman" w:cs="Times New Roman"/>
          <w:color w:val="000000"/>
          <w:kern w:val="0"/>
          <w:sz w:val="24"/>
          <w:szCs w:val="24"/>
          <w:lang w:val="en-US" w:eastAsia="ko-KR"/>
          <w14:ligatures w14:val="none"/>
        </w:rPr>
        <w:fldChar w:fldCharType="begin"/>
      </w:r>
      <w:r w:rsidR="00E53609">
        <w:rPr>
          <w:rFonts w:ascii="Times New Roman" w:eastAsia="Batang" w:hAnsi="Times New Roman" w:cs="Times New Roman"/>
          <w:color w:val="000000"/>
          <w:kern w:val="0"/>
          <w:sz w:val="24"/>
          <w:szCs w:val="24"/>
          <w:lang w:val="en-US" w:eastAsia="ko-KR"/>
          <w14:ligatures w14:val="none"/>
        </w:rPr>
        <w:instrText xml:space="preserve"> ADDIN ZOTERO_ITEM CSL_CITATION {"citationID":"rfo5ayTE","properties":{"formattedCitation":"(O\\uc0\\u8217{}Toole et al., 1999)","plainCitation":"(O’Toole et al., 1999)","noteIndex":0},"citationItems":[{"id":715,"uris":["http://zotero.org/groups/4931394/items/ZJLKLYKN"],"itemData":{"id":715,"type":"article-journal","container-title":"Methods in Enzymology","DOI":"10.1016/s0076-6879(99)10008-9","ISSN":"0076-6879","journalAbbreviation":"Methods Enzymol","language":"eng","note":"PMID: 10547784","page":"91-109","source":"PubMed","title":"Genetic approaches to study of biofilms","volume":"310","author":[{"family":"O'Toole","given":"G. A."},{"family":"Pratt","given":"L. A."},{"family":"Watnick","given":"P. I."},{"family":"Newman","given":"D. K."},{"family":"Weaver","given":"V. B."},{"family":"Kolter","given":"R."}],"issued":{"date-parts":[["1999"]]}},"label":"page"}],"schema":"https://github.com/citation-style-language/schema/raw/master/csl-citation.json"} </w:instrText>
      </w:r>
      <w:r w:rsidR="00961231">
        <w:rPr>
          <w:rFonts w:ascii="Times New Roman" w:eastAsia="Batang" w:hAnsi="Times New Roman" w:cs="Times New Roman"/>
          <w:color w:val="000000"/>
          <w:kern w:val="0"/>
          <w:sz w:val="24"/>
          <w:szCs w:val="24"/>
          <w:lang w:val="en-US" w:eastAsia="ko-KR"/>
          <w14:ligatures w14:val="none"/>
        </w:rPr>
        <w:fldChar w:fldCharType="separate"/>
      </w:r>
      <w:r w:rsidR="00003FCF" w:rsidRPr="00003FCF">
        <w:rPr>
          <w:rFonts w:ascii="Times New Roman" w:hAnsi="Times New Roman" w:cs="Times New Roman"/>
          <w:sz w:val="24"/>
          <w:szCs w:val="24"/>
        </w:rPr>
        <w:t>(O’Toole et al., 1999)</w:t>
      </w:r>
      <w:r w:rsidR="00961231">
        <w:rPr>
          <w:rFonts w:ascii="Times New Roman" w:eastAsia="Batang" w:hAnsi="Times New Roman" w:cs="Times New Roman"/>
          <w:color w:val="000000"/>
          <w:kern w:val="0"/>
          <w:sz w:val="24"/>
          <w:szCs w:val="24"/>
          <w:lang w:val="en-US" w:eastAsia="ko-KR"/>
          <w14:ligatures w14:val="none"/>
        </w:rPr>
        <w:fldChar w:fldCharType="end"/>
      </w:r>
      <w:r w:rsidR="00942FCD" w:rsidRPr="00AF74AC">
        <w:rPr>
          <w:rFonts w:ascii="Times New Roman" w:eastAsia="Batang" w:hAnsi="Times New Roman" w:cs="Times New Roman"/>
          <w:color w:val="000000"/>
          <w:kern w:val="0"/>
          <w:sz w:val="24"/>
          <w:szCs w:val="24"/>
          <w:lang w:val="en-US" w:eastAsia="ko-KR"/>
          <w14:ligatures w14:val="none"/>
        </w:rPr>
        <w:t xml:space="preserve">. </w:t>
      </w:r>
    </w:p>
    <w:p w14:paraId="51E0FBC6" w14:textId="15A4346D" w:rsidR="002C74B6" w:rsidRPr="00AF74AC" w:rsidRDefault="002C74B6" w:rsidP="00E5360E">
      <w:pPr>
        <w:pStyle w:val="Heading2"/>
      </w:pPr>
      <w:r w:rsidRPr="00AF74AC">
        <w:t>Microbial community analysis</w:t>
      </w:r>
    </w:p>
    <w:p w14:paraId="053CF71C" w14:textId="6D3DA31F" w:rsidR="00F54E20" w:rsidRPr="00AF74AC" w:rsidRDefault="002C74B6" w:rsidP="00751EFB">
      <w:pPr>
        <w:pStyle w:val="ListParagraph"/>
        <w:pBdr>
          <w:top w:val="nil"/>
          <w:left w:val="nil"/>
          <w:bottom w:val="nil"/>
          <w:right w:val="nil"/>
          <w:between w:val="nil"/>
        </w:pBdr>
        <w:spacing w:after="0" w:line="480" w:lineRule="auto"/>
        <w:ind w:left="0"/>
        <w:rPr>
          <w:rFonts w:ascii="Times New Roman" w:hAnsi="Times New Roman" w:cs="Times New Roman"/>
          <w:sz w:val="24"/>
          <w:szCs w:val="24"/>
        </w:rPr>
      </w:pPr>
      <w:bookmarkStart w:id="30" w:name="_Hlk129004580"/>
      <w:r w:rsidRPr="00AF74AC">
        <w:rPr>
          <w:rFonts w:ascii="Times New Roman" w:hAnsi="Times New Roman" w:cs="Times New Roman"/>
          <w:sz w:val="24"/>
          <w:szCs w:val="24"/>
        </w:rPr>
        <w:t xml:space="preserve">Microbial community analysis based on 16S rRNA gene amplicon sequencing (NGS) analysis was performed </w:t>
      </w:r>
      <w:r w:rsidR="00540FA7" w:rsidRPr="00AF74AC">
        <w:rPr>
          <w:rFonts w:ascii="Times New Roman" w:hAnsi="Times New Roman" w:cs="Times New Roman"/>
          <w:sz w:val="24"/>
          <w:szCs w:val="24"/>
        </w:rPr>
        <w:t>on</w:t>
      </w:r>
      <w:r w:rsidRPr="00AF74AC">
        <w:rPr>
          <w:rFonts w:ascii="Times New Roman" w:hAnsi="Times New Roman" w:cs="Times New Roman"/>
          <w:sz w:val="24"/>
          <w:szCs w:val="24"/>
        </w:rPr>
        <w:t xml:space="preserve"> </w:t>
      </w:r>
      <w:r w:rsidR="006A2A3B" w:rsidRPr="00AF74AC">
        <w:rPr>
          <w:rFonts w:ascii="Times New Roman" w:hAnsi="Times New Roman" w:cs="Times New Roman"/>
          <w:sz w:val="24"/>
          <w:szCs w:val="24"/>
        </w:rPr>
        <w:t xml:space="preserve">the </w:t>
      </w:r>
      <w:r w:rsidR="005830BC" w:rsidRPr="00AF74AC">
        <w:rPr>
          <w:rFonts w:ascii="Times New Roman" w:hAnsi="Times New Roman" w:cs="Times New Roman"/>
          <w:sz w:val="24"/>
          <w:szCs w:val="24"/>
        </w:rPr>
        <w:t>IB</w:t>
      </w:r>
      <w:r w:rsidRPr="00AF74AC">
        <w:rPr>
          <w:rFonts w:ascii="Times New Roman" w:hAnsi="Times New Roman" w:cs="Times New Roman"/>
          <w:sz w:val="24"/>
          <w:szCs w:val="24"/>
        </w:rPr>
        <w:t xml:space="preserve"> samples and </w:t>
      </w:r>
      <w:r w:rsidR="00540FA7" w:rsidRPr="00AF74AC">
        <w:rPr>
          <w:rFonts w:ascii="Times New Roman" w:hAnsi="Times New Roman" w:cs="Times New Roman"/>
          <w:sz w:val="24"/>
          <w:szCs w:val="24"/>
        </w:rPr>
        <w:t>the enrichment cultures</w:t>
      </w:r>
      <w:r w:rsidR="00C20312" w:rsidRPr="00AF74AC">
        <w:rPr>
          <w:rFonts w:ascii="Times New Roman" w:hAnsi="Times New Roman" w:cs="Times New Roman"/>
          <w:sz w:val="24"/>
          <w:szCs w:val="24"/>
        </w:rPr>
        <w:t xml:space="preserve"> after 42 days</w:t>
      </w:r>
      <w:r w:rsidRPr="00AF74AC">
        <w:rPr>
          <w:rFonts w:ascii="Times New Roman" w:hAnsi="Times New Roman" w:cs="Times New Roman"/>
          <w:sz w:val="24"/>
          <w:szCs w:val="24"/>
        </w:rPr>
        <w:t>.</w:t>
      </w:r>
      <w:bookmarkEnd w:id="30"/>
      <w:r w:rsidRPr="00AF74AC">
        <w:rPr>
          <w:rFonts w:ascii="Times New Roman" w:hAnsi="Times New Roman" w:cs="Times New Roman"/>
          <w:sz w:val="24"/>
          <w:szCs w:val="24"/>
        </w:rPr>
        <w:t xml:space="preserve"> 10 mL of </w:t>
      </w:r>
      <w:r w:rsidR="00E93231">
        <w:rPr>
          <w:rFonts w:ascii="Times New Roman" w:hAnsi="Times New Roman" w:cs="Times New Roman"/>
          <w:sz w:val="24"/>
          <w:szCs w:val="24"/>
        </w:rPr>
        <w:t xml:space="preserve">culture </w:t>
      </w:r>
      <w:r w:rsidR="006F3290" w:rsidRPr="00AF74AC">
        <w:rPr>
          <w:rFonts w:ascii="Times New Roman" w:hAnsi="Times New Roman" w:cs="Times New Roman"/>
          <w:sz w:val="24"/>
          <w:szCs w:val="24"/>
        </w:rPr>
        <w:t xml:space="preserve">from </w:t>
      </w:r>
      <w:r w:rsidR="004F046D" w:rsidRPr="00AF74AC">
        <w:rPr>
          <w:rFonts w:ascii="Times New Roman" w:hAnsi="Times New Roman" w:cs="Times New Roman"/>
          <w:sz w:val="24"/>
          <w:szCs w:val="24"/>
        </w:rPr>
        <w:t xml:space="preserve">two replicate </w:t>
      </w:r>
      <w:r w:rsidR="006F3290" w:rsidRPr="00AF74AC">
        <w:rPr>
          <w:rFonts w:ascii="Times New Roman" w:hAnsi="Times New Roman" w:cs="Times New Roman"/>
          <w:sz w:val="24"/>
          <w:szCs w:val="24"/>
        </w:rPr>
        <w:t>experimental bottles</w:t>
      </w:r>
      <w:r w:rsidRPr="00AF74AC">
        <w:rPr>
          <w:rFonts w:ascii="Times New Roman" w:hAnsi="Times New Roman" w:cs="Times New Roman"/>
          <w:sz w:val="24"/>
          <w:szCs w:val="24"/>
        </w:rPr>
        <w:t xml:space="preserve"> was centrifuged at 4750 </w:t>
      </w:r>
      <w:proofErr w:type="spellStart"/>
      <w:r w:rsidRPr="00AF74AC">
        <w:rPr>
          <w:rFonts w:ascii="Times New Roman" w:hAnsi="Times New Roman" w:cs="Times New Roman"/>
          <w:sz w:val="24"/>
          <w:szCs w:val="24"/>
        </w:rPr>
        <w:t>x</w:t>
      </w:r>
      <w:r w:rsidRPr="00AF74AC">
        <w:rPr>
          <w:rFonts w:ascii="Times New Roman" w:hAnsi="Times New Roman" w:cs="Times New Roman"/>
          <w:i/>
          <w:iCs/>
          <w:sz w:val="24"/>
          <w:szCs w:val="24"/>
        </w:rPr>
        <w:t>g</w:t>
      </w:r>
      <w:proofErr w:type="spellEnd"/>
      <w:r w:rsidRPr="00AF74AC">
        <w:rPr>
          <w:rFonts w:ascii="Times New Roman" w:hAnsi="Times New Roman" w:cs="Times New Roman"/>
          <w:sz w:val="24"/>
          <w:szCs w:val="24"/>
        </w:rPr>
        <w:t xml:space="preserve"> at 4 °C for 5 min. The liquid was decanted, and the </w:t>
      </w:r>
      <w:r w:rsidR="00540FA7" w:rsidRPr="00AF74AC">
        <w:rPr>
          <w:rFonts w:ascii="Times New Roman" w:hAnsi="Times New Roman" w:cs="Times New Roman"/>
          <w:sz w:val="24"/>
          <w:szCs w:val="24"/>
        </w:rPr>
        <w:t>pellet</w:t>
      </w:r>
      <w:r w:rsidRPr="00AF74AC">
        <w:rPr>
          <w:rFonts w:ascii="Times New Roman" w:hAnsi="Times New Roman" w:cs="Times New Roman"/>
          <w:sz w:val="24"/>
          <w:szCs w:val="24"/>
        </w:rPr>
        <w:t xml:space="preserve"> </w:t>
      </w:r>
      <w:r w:rsidR="00540FA7" w:rsidRPr="00AF74AC">
        <w:rPr>
          <w:rFonts w:ascii="Times New Roman" w:hAnsi="Times New Roman" w:cs="Times New Roman"/>
          <w:sz w:val="24"/>
          <w:szCs w:val="24"/>
        </w:rPr>
        <w:t>was washed with PBS</w:t>
      </w:r>
      <w:r w:rsidR="008B6C2C" w:rsidRPr="00AF74AC">
        <w:rPr>
          <w:rFonts w:ascii="Times New Roman" w:hAnsi="Times New Roman" w:cs="Times New Roman"/>
          <w:sz w:val="24"/>
          <w:szCs w:val="24"/>
        </w:rPr>
        <w:t xml:space="preserve"> </w:t>
      </w:r>
      <w:r w:rsidR="00540FA7" w:rsidRPr="00AF74AC">
        <w:rPr>
          <w:rFonts w:ascii="Times New Roman" w:hAnsi="Times New Roman" w:cs="Times New Roman"/>
          <w:sz w:val="24"/>
          <w:szCs w:val="24"/>
        </w:rPr>
        <w:t>and used</w:t>
      </w:r>
      <w:r w:rsidRPr="00AF74AC">
        <w:rPr>
          <w:rFonts w:ascii="Times New Roman" w:hAnsi="Times New Roman" w:cs="Times New Roman"/>
          <w:sz w:val="24"/>
          <w:szCs w:val="24"/>
        </w:rPr>
        <w:t xml:space="preserve"> for DNA extraction</w:t>
      </w:r>
      <w:r w:rsidR="00540FA7" w:rsidRPr="00AF74AC">
        <w:rPr>
          <w:rFonts w:ascii="Times New Roman" w:hAnsi="Times New Roman" w:cs="Times New Roman"/>
          <w:sz w:val="24"/>
          <w:szCs w:val="24"/>
        </w:rPr>
        <w:t xml:space="preserve"> </w:t>
      </w:r>
      <w:r w:rsidRPr="00AF74AC">
        <w:rPr>
          <w:rFonts w:ascii="Times New Roman" w:hAnsi="Times New Roman" w:cs="Times New Roman"/>
          <w:sz w:val="24"/>
          <w:szCs w:val="24"/>
        </w:rPr>
        <w:t xml:space="preserve">with the </w:t>
      </w:r>
      <w:proofErr w:type="spellStart"/>
      <w:r w:rsidRPr="00AF74AC">
        <w:rPr>
          <w:rFonts w:ascii="Times New Roman" w:hAnsi="Times New Roman" w:cs="Times New Roman"/>
          <w:sz w:val="24"/>
          <w:szCs w:val="24"/>
        </w:rPr>
        <w:t>FastDNA</w:t>
      </w:r>
      <w:proofErr w:type="spellEnd"/>
      <w:r w:rsidRPr="00AF74AC">
        <w:rPr>
          <w:rFonts w:ascii="Times New Roman" w:hAnsi="Times New Roman" w:cs="Times New Roman"/>
          <w:sz w:val="24"/>
          <w:szCs w:val="24"/>
        </w:rPr>
        <w:t>™ Spin kit for soil (MP Biomedicals, US)</w:t>
      </w:r>
      <w:r w:rsidR="00B316AF" w:rsidRPr="00AF74AC">
        <w:rPr>
          <w:rFonts w:ascii="Times New Roman" w:hAnsi="Times New Roman" w:cs="Times New Roman"/>
          <w:sz w:val="24"/>
          <w:szCs w:val="24"/>
        </w:rPr>
        <w:t>,</w:t>
      </w:r>
      <w:r w:rsidRPr="00AF74AC">
        <w:rPr>
          <w:rFonts w:ascii="Times New Roman" w:hAnsi="Times New Roman" w:cs="Times New Roman"/>
          <w:sz w:val="24"/>
          <w:szCs w:val="24"/>
        </w:rPr>
        <w:t xml:space="preserve"> following the manufacturer’s instructions. The extracted DNA was quantified using fluorescence spectroscopy (</w:t>
      </w:r>
      <w:proofErr w:type="spellStart"/>
      <w:r w:rsidRPr="00AF74AC">
        <w:rPr>
          <w:rFonts w:ascii="Times New Roman" w:hAnsi="Times New Roman" w:cs="Times New Roman"/>
          <w:sz w:val="24"/>
          <w:szCs w:val="24"/>
        </w:rPr>
        <w:t>QuantiFluor</w:t>
      </w:r>
      <w:proofErr w:type="spellEnd"/>
      <w:r w:rsidRPr="00AF74AC">
        <w:rPr>
          <w:rFonts w:ascii="Times New Roman" w:hAnsi="Times New Roman" w:cs="Times New Roman"/>
          <w:sz w:val="24"/>
          <w:szCs w:val="24"/>
        </w:rPr>
        <w:t xml:space="preserve"> dsDNA system and </w:t>
      </w:r>
      <w:proofErr w:type="spellStart"/>
      <w:r w:rsidRPr="00AF74AC">
        <w:rPr>
          <w:rFonts w:ascii="Times New Roman" w:hAnsi="Times New Roman" w:cs="Times New Roman"/>
          <w:sz w:val="24"/>
          <w:szCs w:val="24"/>
        </w:rPr>
        <w:t>Quantus</w:t>
      </w:r>
      <w:proofErr w:type="spellEnd"/>
      <w:r w:rsidRPr="00AF74AC">
        <w:rPr>
          <w:rFonts w:ascii="Times New Roman" w:hAnsi="Times New Roman" w:cs="Times New Roman"/>
          <w:sz w:val="24"/>
          <w:szCs w:val="24"/>
        </w:rPr>
        <w:t xml:space="preserve">™ Fluorometer (Promega, US)). The V4 - V5 region of the 16S rRNA gene of bacteria and archaea was amplified using PCR primers 515F </w:t>
      </w:r>
      <w:r w:rsidRPr="00AF74AC">
        <w:rPr>
          <w:rFonts w:ascii="Times New Roman" w:hAnsi="Times New Roman" w:cs="Times New Roman"/>
          <w:sz w:val="24"/>
          <w:szCs w:val="24"/>
        </w:rPr>
        <w:fldChar w:fldCharType="begin"/>
      </w:r>
      <w:r w:rsidR="00E53609">
        <w:rPr>
          <w:rFonts w:ascii="Times New Roman" w:hAnsi="Times New Roman" w:cs="Times New Roman"/>
          <w:sz w:val="24"/>
          <w:szCs w:val="24"/>
        </w:rPr>
        <w:instrText xml:space="preserve"> ADDIN ZOTERO_ITEM CSL_CITATION {"citationID":"IvRzQhHc","properties":{"formattedCitation":"(Parada et al., 2016)","plainCitation":"(Parada et al., 2016)","noteIndex":0},"citationItems":[{"id":1007,"uris":["http://zotero.org/groups/4931394/items/TAVFHGPM"],"itemData":{"id":1007,"type":"article-journal","abstract":"Microbial community analysis via high-throughput sequencing of amplified 16S rRNA genes is an essential microbiology tool. We found the popular primer pair 515F (515F-C) and 806R greatly underestimated (e.g. SAR11) or overestimated (e.g. Gammaproteobacteria) common marine taxa. We evaluated marine samples and mock communities (containing 11 or 27 marine 16S clones), showing alternative primers 515F-Y (5'-GTGYCAGCMGCCGCGGTAA) and 926R (5'-CCGYCAATTYMTTTRAGTTT) yield more accurate estimates of mock community abundances, produce longer amplicons that can differentiate taxa unresolvable with 515F-C/806R, and amplify eukaryotic 18S rRNA. Mock communities amplified with 515F-Y/926R yielded closer observed community composition versus expected (r(2)  = 0.95) compared with 515F-Y/806R (r(2)  </w:instrText>
      </w:r>
      <w:r w:rsidR="00E53609">
        <w:rPr>
          <w:rFonts w:ascii="Cambria Math" w:hAnsi="Cambria Math" w:cs="Cambria Math"/>
          <w:sz w:val="24"/>
          <w:szCs w:val="24"/>
        </w:rPr>
        <w:instrText>∼</w:instrText>
      </w:r>
      <w:r w:rsidR="00E53609">
        <w:rPr>
          <w:rFonts w:ascii="Times New Roman" w:hAnsi="Times New Roman" w:cs="Times New Roman"/>
          <w:sz w:val="24"/>
          <w:szCs w:val="24"/>
        </w:rPr>
        <w:instrText> 0.5). Unexpectedly, biases with 515F-Y/806R against SAR11 in field samples (</w:instrText>
      </w:r>
      <w:r w:rsidR="00E53609">
        <w:rPr>
          <w:rFonts w:ascii="Cambria Math" w:hAnsi="Cambria Math" w:cs="Cambria Math"/>
          <w:sz w:val="24"/>
          <w:szCs w:val="24"/>
        </w:rPr>
        <w:instrText>∼</w:instrText>
      </w:r>
      <w:r w:rsidR="00E53609">
        <w:rPr>
          <w:rFonts w:ascii="Times New Roman" w:hAnsi="Times New Roman" w:cs="Times New Roman"/>
          <w:sz w:val="24"/>
          <w:szCs w:val="24"/>
        </w:rPr>
        <w:instrText>4-10-fold) were stronger than in mock communities (</w:instrText>
      </w:r>
      <w:r w:rsidR="00E53609">
        <w:rPr>
          <w:rFonts w:ascii="Cambria Math" w:hAnsi="Cambria Math" w:cs="Cambria Math"/>
          <w:sz w:val="24"/>
          <w:szCs w:val="24"/>
        </w:rPr>
        <w:instrText>∼</w:instrText>
      </w:r>
      <w:r w:rsidR="00E53609">
        <w:rPr>
          <w:rFonts w:ascii="Times New Roman" w:hAnsi="Times New Roman" w:cs="Times New Roman"/>
          <w:sz w:val="24"/>
          <w:szCs w:val="24"/>
        </w:rPr>
        <w:instrText xml:space="preserve">2-fold). Correcting a mismatch to Thaumarchaea in the 515F-C increased their apparent abundance in field samples, but not as much as using 926R rather than 806R. With plankton samples rich in eukaryotic DNA (&gt; 1 μm size fraction), 18S sequences averaged </w:instrText>
      </w:r>
      <w:r w:rsidR="00E53609">
        <w:rPr>
          <w:rFonts w:ascii="Cambria Math" w:hAnsi="Cambria Math" w:cs="Cambria Math"/>
          <w:sz w:val="24"/>
          <w:szCs w:val="24"/>
        </w:rPr>
        <w:instrText>∼</w:instrText>
      </w:r>
      <w:r w:rsidR="00E53609">
        <w:rPr>
          <w:rFonts w:ascii="Times New Roman" w:hAnsi="Times New Roman" w:cs="Times New Roman"/>
          <w:sz w:val="24"/>
          <w:szCs w:val="24"/>
        </w:rPr>
        <w:instrText xml:space="preserve">17% of all sequences. A single mismatch can strongly bias amplification, but even perfectly matched primers can exhibit preferential amplification. We show that beyond in silico predictions, testing with mock communities and field samples is important in primer selection.","container-title":"Environmental Microbiology","DOI":"10.1111/1462-2920.13023","ISSN":"1462-2920","issue":"5","journalAbbreviation":"Environ Microbiol","language":"eng","note":"PMID: 26271760","page":"1403-1414","source":"PubMed","title":"Every base matters: assessing small subunit rRNA primers for marine microbiomes with mock communities, time series and global field samples","title-short":"Every base matters","volume":"18","author":[{"family":"Parada","given":"Alma E."},{"family":"Needham","given":"David M."},{"family":"Fuhrman","given":"Jed A."}],"issued":{"date-parts":[["2016",5]]}}}],"schema":"https://github.com/citation-style-language/schema/raw/master/csl-citation.json"} </w:instrText>
      </w:r>
      <w:r w:rsidRPr="00AF74AC">
        <w:rPr>
          <w:rFonts w:ascii="Times New Roman" w:hAnsi="Times New Roman" w:cs="Times New Roman"/>
          <w:sz w:val="24"/>
          <w:szCs w:val="24"/>
        </w:rPr>
        <w:fldChar w:fldCharType="separate"/>
      </w:r>
      <w:r w:rsidR="00003FCF" w:rsidRPr="00003FCF">
        <w:rPr>
          <w:rFonts w:ascii="Times New Roman" w:hAnsi="Times New Roman" w:cs="Times New Roman"/>
          <w:sz w:val="24"/>
        </w:rPr>
        <w:t>(Parada et al., 2016)</w:t>
      </w:r>
      <w:r w:rsidRPr="00AF74AC">
        <w:rPr>
          <w:rFonts w:ascii="Times New Roman" w:hAnsi="Times New Roman" w:cs="Times New Roman"/>
          <w:sz w:val="24"/>
          <w:szCs w:val="24"/>
        </w:rPr>
        <w:fldChar w:fldCharType="end"/>
      </w:r>
      <w:r w:rsidRPr="00AF74AC">
        <w:rPr>
          <w:rFonts w:ascii="Times New Roman" w:hAnsi="Times New Roman" w:cs="Times New Roman"/>
          <w:sz w:val="24"/>
          <w:szCs w:val="24"/>
        </w:rPr>
        <w:t xml:space="preserve"> and 926R </w:t>
      </w:r>
      <w:r w:rsidRPr="00AF74AC">
        <w:rPr>
          <w:rFonts w:ascii="Times New Roman" w:hAnsi="Times New Roman" w:cs="Times New Roman"/>
          <w:sz w:val="24"/>
          <w:szCs w:val="24"/>
        </w:rPr>
        <w:fldChar w:fldCharType="begin"/>
      </w:r>
      <w:r w:rsidR="00003FCF">
        <w:rPr>
          <w:rFonts w:ascii="Times New Roman" w:hAnsi="Times New Roman" w:cs="Times New Roman"/>
          <w:sz w:val="24"/>
          <w:szCs w:val="24"/>
        </w:rPr>
        <w:instrText xml:space="preserve"> ADDIN ZOTERO_ITEM CSL_CITATION {"citationID":"wxx9dbR2","properties":{"formattedCitation":"(Quince et al., 2011)","plainCitation":"(Quince et al., 2011)","noteIndex":0},"citationItems":[{"id":"ecC2V0qY/MjFakQva","uris":["http://zotero.org/users/11012347/items/UNNSW7KU"],"itemData":{"id":434,"type":"article-journal","abstract":"Background: In many environmental genomics applications a homologous region of DNA from a diverse sample is first amplified by PCR and then sequenced. The next generation sequencing technology, 454 pyrosequencing, has allowed much larger read numbers from PCR amplicons than ever before. This has revolutionised the study of microbial diversity as it is now possible to sequence a substantial fraction of the 16S rRNA genes in a community. However, there is a growing realisation that because of the large read numbers and the lack of consensus sequences it is vital to distinguish noise from true sequence diversity in this data. Otherwise this leads to inflated estimates of the number of types or operational taxonomic units (OTUs) present. Three sources of error are important: sequencing error, PCR single base substitutions and PCR chimeras. We present AmpliconNoise, a development of the PyroNoise algorithm that is capable of separately removing 454 sequencing errors and PCR single base errors. We also introduce a novel chimera removal program, Perseus, that exploits the sequence abundances associated with pyrosequencing data. We use data sets where samples of known diversity have been amplified and sequenced to quantify the effect of each of the sources of error on OTU inflation and to validate these algorithms.\nResults: AmpliconNoise outperforms alternative algorithms substantially reducing per base error rates for both the GS FLX and latest Titanium protocol. All three sources of error lead to inflation of diversity estimates. In particular, chimera formation has a hitherto unrealised importance which varies according to amplification protocol. We show that AmpliconNoise allows accurate estimates of OTU number. Just as importantly AmpliconNoise generates the right OTUs even at low sequence differences. We demonstrate that Perseus has very high sensitivity, able to find 99% of chimeras, which is critical when these are present at high frequencies.\nConclusions: AmpliconNoise followed by Perseus is a very effective pipeline for the removal of noise. In addition the principles behind the algorithms, the inference of true sequences using Expectation-Maximization (EM), and the treatment of chimera detection as a classification or ‘supervised learning’ problem, will be equally applicable to new sequencing technologies as they appear.","container-title":"BMC Bioinformatics","DOI":"10.1186/1471-2105-12-38","ISSN":"1471-2105","issue":"1","journalAbbreviation":"BMC Bioinformatics","language":"en","page":"38","source":"DOI.org (Crossref)","title":"Removing Noise From Pyrosequenced Amplicons","volume":"12","author":[{"family":"Quince","given":"Christopher"},{"family":"Lanzen","given":"Anders"},{"family":"Davenport","given":"Russell J"},{"family":"Turnbaugh","given":"Peter J"}],"issued":{"date-parts":[["2011",12]]}}}],"schema":"https://github.com/citation-style-language/schema/raw/master/csl-citation.json"} </w:instrText>
      </w:r>
      <w:r w:rsidRPr="00AF74AC">
        <w:rPr>
          <w:rFonts w:ascii="Times New Roman" w:hAnsi="Times New Roman" w:cs="Times New Roman"/>
          <w:sz w:val="24"/>
          <w:szCs w:val="24"/>
        </w:rPr>
        <w:fldChar w:fldCharType="separate"/>
      </w:r>
      <w:r w:rsidR="00003FCF" w:rsidRPr="00003FCF">
        <w:rPr>
          <w:rFonts w:ascii="Times New Roman" w:hAnsi="Times New Roman" w:cs="Times New Roman"/>
          <w:sz w:val="24"/>
        </w:rPr>
        <w:t>(Quince et al., 2011)</w:t>
      </w:r>
      <w:r w:rsidRPr="00AF74AC">
        <w:rPr>
          <w:rFonts w:ascii="Times New Roman" w:hAnsi="Times New Roman" w:cs="Times New Roman"/>
          <w:sz w:val="24"/>
          <w:szCs w:val="24"/>
        </w:rPr>
        <w:fldChar w:fldCharType="end"/>
      </w:r>
      <w:r w:rsidRPr="00AF74AC">
        <w:rPr>
          <w:rFonts w:ascii="Times New Roman" w:hAnsi="Times New Roman" w:cs="Times New Roman"/>
          <w:sz w:val="24"/>
          <w:szCs w:val="24"/>
        </w:rPr>
        <w:t xml:space="preserve">. Amplicon sequencing was performed at </w:t>
      </w:r>
      <w:proofErr w:type="spellStart"/>
      <w:r w:rsidRPr="00AF74AC">
        <w:rPr>
          <w:rFonts w:ascii="Times New Roman" w:hAnsi="Times New Roman" w:cs="Times New Roman"/>
          <w:sz w:val="24"/>
          <w:szCs w:val="24"/>
        </w:rPr>
        <w:t>MrDNAlab</w:t>
      </w:r>
      <w:proofErr w:type="spellEnd"/>
      <w:r w:rsidRPr="00AF74AC">
        <w:rPr>
          <w:rFonts w:ascii="Times New Roman" w:hAnsi="Times New Roman" w:cs="Times New Roman"/>
          <w:sz w:val="24"/>
          <w:szCs w:val="24"/>
        </w:rPr>
        <w:t xml:space="preserve"> (Shallowater, US) on a </w:t>
      </w:r>
      <w:proofErr w:type="spellStart"/>
      <w:r w:rsidRPr="00AF74AC">
        <w:rPr>
          <w:rFonts w:ascii="Times New Roman" w:hAnsi="Times New Roman" w:cs="Times New Roman"/>
          <w:sz w:val="24"/>
          <w:szCs w:val="24"/>
        </w:rPr>
        <w:t>MiSeq</w:t>
      </w:r>
      <w:proofErr w:type="spellEnd"/>
      <w:r w:rsidRPr="00AF74AC">
        <w:rPr>
          <w:rFonts w:ascii="Times New Roman" w:hAnsi="Times New Roman" w:cs="Times New Roman"/>
          <w:sz w:val="24"/>
          <w:szCs w:val="24"/>
        </w:rPr>
        <w:t xml:space="preserve"> (Illumina, US) with 2x300 bp (V3) paired-end sequencing. </w:t>
      </w:r>
      <w:r w:rsidR="000D0B3F" w:rsidRPr="00AF74AC">
        <w:rPr>
          <w:rFonts w:ascii="Times New Roman" w:hAnsi="Times New Roman" w:cs="Times New Roman"/>
          <w:sz w:val="24"/>
          <w:szCs w:val="24"/>
        </w:rPr>
        <w:t xml:space="preserve">Quality </w:t>
      </w:r>
      <w:r w:rsidR="009D7CCB" w:rsidRPr="00AF74AC">
        <w:rPr>
          <w:rFonts w:ascii="Times New Roman" w:hAnsi="Times New Roman" w:cs="Times New Roman"/>
          <w:sz w:val="24"/>
          <w:szCs w:val="24"/>
        </w:rPr>
        <w:t xml:space="preserve">control </w:t>
      </w:r>
      <w:r w:rsidR="000D0B3F" w:rsidRPr="00AF74AC">
        <w:rPr>
          <w:rFonts w:ascii="Times New Roman" w:hAnsi="Times New Roman" w:cs="Times New Roman"/>
          <w:sz w:val="24"/>
          <w:szCs w:val="24"/>
        </w:rPr>
        <w:t xml:space="preserve">of sequences was performed in </w:t>
      </w:r>
      <w:r w:rsidRPr="00AF74AC">
        <w:rPr>
          <w:rFonts w:ascii="Times New Roman" w:hAnsi="Times New Roman" w:cs="Times New Roman"/>
          <w:sz w:val="24"/>
          <w:szCs w:val="24"/>
        </w:rPr>
        <w:t xml:space="preserve">QIIME2 (v. 2019.10) </w:t>
      </w:r>
      <w:r w:rsidRPr="00AF74AC">
        <w:rPr>
          <w:rFonts w:ascii="Times New Roman" w:hAnsi="Times New Roman" w:cs="Times New Roman"/>
          <w:sz w:val="24"/>
          <w:szCs w:val="24"/>
        </w:rPr>
        <w:fldChar w:fldCharType="begin"/>
      </w:r>
      <w:r w:rsidR="00E53609">
        <w:rPr>
          <w:rFonts w:ascii="Times New Roman" w:hAnsi="Times New Roman" w:cs="Times New Roman"/>
          <w:sz w:val="24"/>
          <w:szCs w:val="24"/>
        </w:rPr>
        <w:instrText xml:space="preserve"> ADDIN ZOTERO_ITEM CSL_CITATION {"citationID":"bthWw7SW","properties":{"formattedCitation":"(Bolyen et al., 2019)","plainCitation":"(Bolyen et al., 2019)","noteIndex":0},"citationItems":[{"id":1016,"uris":["http://zotero.org/groups/4931394/items/7XHZ4X4M"],"itemData":{"id":1016,"type":"article-journal","container-title":"Nature Biotechnology","DOI":"10.1038/s41587-019-0209-9","ISSN":"1546-1696","issue":"8","journalAbbreviation":"Nat Biotechnol","language":"en","license":"2019 The Author(s), under exclusive licence to Springer Nature America, Inc.","note":"number: 8\npublisher: Nature Publishing Group","page":"852-857","source":"www.nature.com","title":"Reproducible, interactive, scalable and extensible microbiome data science using QIIME 2","volume":"37","author":[{"family":"Bolyen","given":"Evan"},{"family":"Rideout","given":"Jai Ram"},{"family":"Dillon","given":"Matthew R."},{"family":"Bokulich","given":"Nicholas A."},{"family":"Abnet","given":"Christian C."},{"family":"Al-Ghalith","given":"Gabriel A."},{"family":"Alexander","given":"Harriet"},{"family":"Alm","given":"Eric J."},{"family":"Arumugam","given":"Manimozhiyan"},{"family":"Asnicar","given":"Francesco"},{"family":"Bai","given":"Yang"},{"family":"Bisanz","given":"Jordan E."},{"family":"Bittinger","given":"Kyle"},{"family":"Brejnrod","given":"Asker"},{"family":"Brislawn","given":"Colin J."},{"family":"Brown","given":"C. Titus"},{"family":"Callahan","given":"Benjamin J."},{"family":"Caraballo-Rodríguez","given":"Andrés Mauricio"},{"family":"Chase","given":"John"},{"family":"Cope","given":"Emily K."},{"family":"Da Silva","given":"Ricardo"},{"family":"Diener","given":"Christian"},{"family":"Dorrestein","given":"Pieter C."},{"family":"Douglas","given":"Gavin M."},{"family":"Durall","given":"Daniel M."},{"family":"Duvallet","given":"Claire"},{"family":"Edwardson","given":"Christian F."},{"family":"Ernst","given":"Madeleine"},{"family":"Estaki","given":"Mehrbod"},{"family":"Fouquier","given":"Jennifer"},{"family":"Gauglitz","given":"Julia M."},{"family":"Gibbons","given":"Sean M."},{"family":"Gibson","given":"Deanna L."},{"family":"Gonzalez","given":"Antonio"},{"family":"Gorlick","given":"Kestrel"},{"family":"Guo","given":"Jiarong"},{"family":"Hillmann","given":"Benjamin"},{"family":"Holmes","given":"Susan"},{"family":"Holste","given":"Hannes"},{"family":"Huttenhower","given":"Curtis"},{"family":"Huttley","given":"Gavin A."},{"family":"Janssen","given":"Stefan"},{"family":"Jarmusch","given":"Alan K."},{"family":"Jiang","given":"Lingjing"},{"family":"Kaehler","given":"Benjamin D."},{"family":"Kang","given":"Kyo Bin"},{"family":"Keefe","given":"Christopher R."},{"family":"Keim","given":"Paul"},{"family":"Kelley","given":"Scott T."},{"family":"Knights","given":"Dan"},{"family":"Koester","given":"Irina"},{"family":"Kosciolek","given":"Tomasz"},{"family":"Kreps","given":"Jorden"},{"family":"Langille","given":"Morgan G. I."},{"family":"Lee","given":"Joslynn"},{"family":"Ley","given":"Ruth"},{"family":"Liu","given":"Yong-Xin"},{"family":"Loftfield","given":"Erikka"},{"family":"Lozupone","given":"Catherine"},{"family":"Maher","given":"Massoud"},{"family":"Marotz","given":"Clarisse"},{"family":"Martin","given":"Bryan D."},{"family":"McDonald","given":"Daniel"},{"family":"McIver","given":"Lauren J."},{"family":"Melnik","given":"Alexey V."},{"family":"Metcalf","given":"Jessica L."},{"family":"Morgan","given":"Sydney C."},{"family":"Morton","given":"Jamie T."},{"family":"Naimey","given":"Ahmad Turan"},{"family":"Navas-Molina","given":"Jose A."},{"family":"Nothias","given":"Louis Felix"},{"family":"Orchanian","given":"Stephanie B."},{"family":"Pearson","given":"Talima"},{"family":"Peoples","given":"Samuel L."},{"family":"Petras","given":"Daniel"},{"family":"Preuss","given":"Mary Lai"},{"family":"Pruesse","given":"Elmar"},{"family":"Rasmussen","given":"Lasse Buur"},{"family":"Rivers","given":"Adam"},{"family":"Robeson","given":"Michael S."},{"family":"Rosenthal","given":"Patrick"},{"family":"Segata","given":"Nicola"},{"family":"Shaffer","given":"Michael"},{"family":"Shiffer","given":"Arron"},{"family":"Sinha","given":"Rashmi"},{"family":"Song","given":"Se Jin"},{"family":"Spear","given":"John R."},{"family":"Swafford","given":"Austin D."},{"family":"Thompson","given":"Luke R."},{"family":"Torres","given":"Pedro J."},{"family":"Trinh","given":"Pauline"},{"family":"Tripathi","given":"Anupriya"},{"family":"Turnbaugh","given":"Peter J."},{"family":"Ul-Hasan","given":"Sabah"},{"family":"Hooft","given":"Justin J. J.","non-dropping-particle":"van der"},{"family":"Vargas","given":"Fernando"},{"family":"Vázquez-Baeza","given":"Yoshiki"},{"family":"Vogtmann","given":"Emily"},{"family":"Hippel","given":"Max","non-dropping-particle":"von"},{"family":"Walters","given":"William"},{"family":"Wan","given":"Yunhu"},{"family":"Wang","given":"Mingxun"},{"family":"Warren","given":"Jonathan"},{"family":"Weber","given":"Kyle C."},{"family":"Williamson","given":"Charles H. D."},{"family":"Willis","given":"Amy D."},{"family":"Xu","given":"Zhenjiang Zech"},{"family":"Zaneveld","given":"Jesse R."},{"family":"Zhang","given":"Yilong"},{"family":"Zhu","given":"Qiyun"},{"family":"Knight","given":"Rob"},{"family":"Caporaso","given":"J. Gregory"}],"issued":{"date-parts":[["2019",8]]}}}],"schema":"https://github.com/citation-style-language/schema/raw/master/csl-citation.json"} </w:instrText>
      </w:r>
      <w:r w:rsidRPr="00AF74AC">
        <w:rPr>
          <w:rFonts w:ascii="Times New Roman" w:hAnsi="Times New Roman" w:cs="Times New Roman"/>
          <w:sz w:val="24"/>
          <w:szCs w:val="24"/>
        </w:rPr>
        <w:fldChar w:fldCharType="separate"/>
      </w:r>
      <w:r w:rsidR="00003FCF" w:rsidRPr="00003FCF">
        <w:rPr>
          <w:rFonts w:ascii="Times New Roman" w:hAnsi="Times New Roman" w:cs="Times New Roman"/>
          <w:sz w:val="24"/>
        </w:rPr>
        <w:t>(Bolyen et al., 2019)</w:t>
      </w:r>
      <w:r w:rsidRPr="00AF74AC">
        <w:rPr>
          <w:rFonts w:ascii="Times New Roman" w:hAnsi="Times New Roman" w:cs="Times New Roman"/>
          <w:sz w:val="24"/>
          <w:szCs w:val="24"/>
        </w:rPr>
        <w:fldChar w:fldCharType="end"/>
      </w:r>
      <w:r w:rsidRPr="00AF74AC">
        <w:rPr>
          <w:rFonts w:ascii="Times New Roman" w:hAnsi="Times New Roman" w:cs="Times New Roman"/>
          <w:sz w:val="24"/>
          <w:szCs w:val="24"/>
        </w:rPr>
        <w:t xml:space="preserve">, </w:t>
      </w:r>
      <w:r w:rsidR="00646DEF" w:rsidRPr="00AF74AC">
        <w:rPr>
          <w:rFonts w:ascii="Times New Roman" w:hAnsi="Times New Roman" w:cs="Times New Roman"/>
          <w:sz w:val="24"/>
          <w:szCs w:val="24"/>
        </w:rPr>
        <w:t>where</w:t>
      </w:r>
      <w:r w:rsidRPr="00AF74AC">
        <w:rPr>
          <w:rFonts w:ascii="Times New Roman" w:hAnsi="Times New Roman" w:cs="Times New Roman"/>
          <w:sz w:val="24"/>
          <w:szCs w:val="24"/>
        </w:rPr>
        <w:t xml:space="preserve"> DADA2 </w:t>
      </w:r>
      <w:r w:rsidRPr="00AF74AC">
        <w:rPr>
          <w:rFonts w:ascii="Times New Roman" w:hAnsi="Times New Roman" w:cs="Times New Roman"/>
          <w:sz w:val="24"/>
          <w:szCs w:val="24"/>
        </w:rPr>
        <w:fldChar w:fldCharType="begin"/>
      </w:r>
      <w:r w:rsidR="00E53609">
        <w:rPr>
          <w:rFonts w:ascii="Times New Roman" w:hAnsi="Times New Roman" w:cs="Times New Roman"/>
          <w:sz w:val="24"/>
          <w:szCs w:val="24"/>
        </w:rPr>
        <w:instrText xml:space="preserve"> ADDIN ZOTERO_ITEM CSL_CITATION {"citationID":"Ae6nSzPc","properties":{"formattedCitation":"(Callahan et al., 2016)","plainCitation":"(Callahan et al., 2016)","noteIndex":0},"citationItems":[{"id":1011,"uris":["http://zotero.org/groups/4931394/items/PF6X5UY3"],"itemData":{"id":1011,"type":"article-journal","abstract":"DADA2 is an open-source software package that denoises and removes sequencing errors from Illumina amplicon sequence data to distinguish microbial sample sequences differing by as little as a single nucleotide.","container-title":"Nature Methods","DOI":"10.1038/nmeth.3869","ISSN":"1548-7105","issue":"7","journalAbbreviation":"Nat Methods","language":"en","license":"2016 Nature Publishing Group, a division of Macmillan Publishers Limited. All Rights Reserved.","note":"number: 7\npublisher: Nature Publishing Group","page":"581-583","source":"www.nature.com","title":"DADA2: High-resolution sample inference from Illumina amplicon data","title-short":"DADA2","volume":"13","author":[{"family":"Callahan","given":"Benjamin J."},{"family":"McMurdie","given":"Paul J."},{"family":"Rosen","given":"Michael J."},{"family":"Han","given":"Andrew W."},{"family":"Johnson","given":"Amy Jo A."},{"family":"Holmes","given":"Susan P."}],"issued":{"date-parts":[["2016",7]]}}}],"schema":"https://github.com/citation-style-language/schema/raw/master/csl-citation.json"} </w:instrText>
      </w:r>
      <w:r w:rsidRPr="00AF74AC">
        <w:rPr>
          <w:rFonts w:ascii="Times New Roman" w:hAnsi="Times New Roman" w:cs="Times New Roman"/>
          <w:sz w:val="24"/>
          <w:szCs w:val="24"/>
        </w:rPr>
        <w:fldChar w:fldCharType="separate"/>
      </w:r>
      <w:r w:rsidR="00003FCF" w:rsidRPr="00003FCF">
        <w:rPr>
          <w:rFonts w:ascii="Times New Roman" w:hAnsi="Times New Roman" w:cs="Times New Roman"/>
          <w:sz w:val="24"/>
        </w:rPr>
        <w:t>(Callahan et al., 2016)</w:t>
      </w:r>
      <w:r w:rsidRPr="00AF74AC">
        <w:rPr>
          <w:rFonts w:ascii="Times New Roman" w:hAnsi="Times New Roman" w:cs="Times New Roman"/>
          <w:sz w:val="24"/>
          <w:szCs w:val="24"/>
        </w:rPr>
        <w:fldChar w:fldCharType="end"/>
      </w:r>
      <w:r w:rsidRPr="00AF74AC">
        <w:rPr>
          <w:rFonts w:ascii="Times New Roman" w:hAnsi="Times New Roman" w:cs="Times New Roman"/>
          <w:sz w:val="24"/>
          <w:szCs w:val="24"/>
        </w:rPr>
        <w:t xml:space="preserve"> was used for error-correction and inference of exact amplicon sequence variants (ASVs). </w:t>
      </w:r>
      <w:r w:rsidR="00E93231">
        <w:rPr>
          <w:rFonts w:ascii="Times New Roman" w:hAnsi="Times New Roman" w:cs="Times New Roman"/>
          <w:sz w:val="24"/>
          <w:szCs w:val="24"/>
        </w:rPr>
        <w:t>T</w:t>
      </w:r>
      <w:r w:rsidRPr="00AF74AC">
        <w:rPr>
          <w:rFonts w:ascii="Times New Roman" w:hAnsi="Times New Roman" w:cs="Times New Roman"/>
          <w:sz w:val="24"/>
          <w:szCs w:val="24"/>
        </w:rPr>
        <w:t>axonomic classification of ASVs</w:t>
      </w:r>
      <w:r w:rsidR="00E93231">
        <w:rPr>
          <w:rFonts w:ascii="Times New Roman" w:hAnsi="Times New Roman" w:cs="Times New Roman"/>
          <w:sz w:val="24"/>
          <w:szCs w:val="24"/>
        </w:rPr>
        <w:t xml:space="preserve"> was based on </w:t>
      </w:r>
      <w:r w:rsidRPr="00AF74AC">
        <w:rPr>
          <w:rFonts w:ascii="Times New Roman" w:hAnsi="Times New Roman" w:cs="Times New Roman"/>
          <w:sz w:val="24"/>
          <w:szCs w:val="24"/>
        </w:rPr>
        <w:t xml:space="preserve">SILVA v.138 database </w:t>
      </w:r>
      <w:r w:rsidRPr="00AF74AC">
        <w:rPr>
          <w:rFonts w:ascii="Times New Roman" w:hAnsi="Times New Roman" w:cs="Times New Roman"/>
          <w:sz w:val="24"/>
          <w:szCs w:val="24"/>
        </w:rPr>
        <w:fldChar w:fldCharType="begin"/>
      </w:r>
      <w:r w:rsidR="00E53609">
        <w:rPr>
          <w:rFonts w:ascii="Times New Roman" w:hAnsi="Times New Roman" w:cs="Times New Roman"/>
          <w:sz w:val="24"/>
          <w:szCs w:val="24"/>
        </w:rPr>
        <w:instrText xml:space="preserve"> ADDIN ZOTERO_ITEM CSL_CITATION {"citationID":"QSiySdIb","properties":{"formattedCitation":"(Quast et al., 2013)","plainCitation":"(Quast et al., 2013)","noteIndex":0},"citationItems":[{"id":1013,"uris":["http://zotero.org/groups/4931394/items/UVRS3SR8"],"itemData":{"id":1013,"type":"article-journal","abstract":"SILVA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approaches.","container-title":"Nucleic Acids Research","DOI":"10.1093/nar/gks1219","ISSN":"1362-4962","journalAbbreviation":"Nucleic Acids Res","language":"eng","note":"PMID: 23193283\nPMCID: PMC3531112","page":"590-596","source":"PubMed","title":"The SILVA ribosomal RNA gene database project: improved data processing and web-based tools","title-short":"The SILVA ribosomal RNA gene database project","volume":"41","author":[{"family":"Quast","given":"Christian"},{"family":"Pruesse","given":"Elmar"},{"family":"Yilmaz","given":"Pelin"},{"family":"Gerken","given":"Jan"},{"family":"Schweer","given":"Timmy"},{"family":"Yarza","given":"Pablo"},{"family":"Peplies","given":"Jörg"},{"family":"Glöckner","given":"Frank Oliver"}],"issued":{"date-parts":[["2013",1]]}}}],"schema":"https://github.com/citation-style-language/schema/raw/master/csl-citation.json"} </w:instrText>
      </w:r>
      <w:r w:rsidRPr="00AF74AC">
        <w:rPr>
          <w:rFonts w:ascii="Times New Roman" w:hAnsi="Times New Roman" w:cs="Times New Roman"/>
          <w:sz w:val="24"/>
          <w:szCs w:val="24"/>
        </w:rPr>
        <w:fldChar w:fldCharType="separate"/>
      </w:r>
      <w:r w:rsidR="00003FCF" w:rsidRPr="00003FCF">
        <w:rPr>
          <w:rFonts w:ascii="Times New Roman" w:hAnsi="Times New Roman" w:cs="Times New Roman"/>
          <w:sz w:val="24"/>
        </w:rPr>
        <w:t>(Quast et al., 2013)</w:t>
      </w:r>
      <w:r w:rsidRPr="00AF74AC">
        <w:rPr>
          <w:rFonts w:ascii="Times New Roman" w:hAnsi="Times New Roman" w:cs="Times New Roman"/>
          <w:sz w:val="24"/>
          <w:szCs w:val="24"/>
        </w:rPr>
        <w:fldChar w:fldCharType="end"/>
      </w:r>
      <w:r w:rsidRPr="00AF74AC">
        <w:rPr>
          <w:rFonts w:ascii="Times New Roman" w:hAnsi="Times New Roman" w:cs="Times New Roman"/>
          <w:sz w:val="24"/>
          <w:szCs w:val="24"/>
        </w:rPr>
        <w:t xml:space="preserve">. </w:t>
      </w:r>
      <w:r w:rsidR="003F4735">
        <w:rPr>
          <w:rFonts w:ascii="Times New Roman" w:hAnsi="Times New Roman" w:cs="Times New Roman"/>
          <w:sz w:val="24"/>
          <w:szCs w:val="24"/>
        </w:rPr>
        <w:t xml:space="preserve">QIIME2 scripts and an </w:t>
      </w:r>
      <w:proofErr w:type="spellStart"/>
      <w:r w:rsidR="003F4735">
        <w:rPr>
          <w:rFonts w:ascii="Times New Roman" w:hAnsi="Times New Roman" w:cs="Times New Roman"/>
          <w:sz w:val="24"/>
          <w:szCs w:val="24"/>
        </w:rPr>
        <w:t>Rmarkdown</w:t>
      </w:r>
      <w:proofErr w:type="spellEnd"/>
      <w:r w:rsidR="003F4735">
        <w:rPr>
          <w:rFonts w:ascii="Times New Roman" w:hAnsi="Times New Roman" w:cs="Times New Roman"/>
          <w:sz w:val="24"/>
          <w:szCs w:val="24"/>
        </w:rPr>
        <w:t xml:space="preserve"> document are accessible from </w:t>
      </w:r>
      <w:proofErr w:type="spellStart"/>
      <w:r w:rsidR="003F4735">
        <w:rPr>
          <w:rFonts w:ascii="Times New Roman" w:hAnsi="Times New Roman" w:cs="Times New Roman"/>
          <w:sz w:val="24"/>
          <w:szCs w:val="24"/>
        </w:rPr>
        <w:t>Github</w:t>
      </w:r>
      <w:proofErr w:type="spellEnd"/>
      <w:r w:rsidR="00605FFC">
        <w:rPr>
          <w:rFonts w:ascii="Times New Roman" w:hAnsi="Times New Roman" w:cs="Times New Roman"/>
          <w:sz w:val="24"/>
          <w:szCs w:val="24"/>
        </w:rPr>
        <w:t xml:space="preserve"> </w:t>
      </w:r>
      <w:r w:rsidR="003F4735">
        <w:rPr>
          <w:rFonts w:ascii="Times New Roman" w:hAnsi="Times New Roman" w:cs="Times New Roman"/>
          <w:sz w:val="24"/>
          <w:szCs w:val="24"/>
        </w:rPr>
        <w:t>(</w:t>
      </w:r>
      <w:hyperlink r:id="rId9" w:history="1">
        <w:r w:rsidR="003F4735" w:rsidRPr="0056515F">
          <w:rPr>
            <w:rStyle w:val="Hyperlink"/>
            <w:rFonts w:ascii="Times New Roman" w:hAnsi="Times New Roman" w:cs="Times New Roman"/>
            <w:sz w:val="24"/>
            <w:szCs w:val="24"/>
          </w:rPr>
          <w:t>https://github.com/pietervanveelen/Larasati_Mn_oxidation_16SrRNA</w:t>
        </w:r>
      </w:hyperlink>
      <w:r w:rsidR="003F4735">
        <w:rPr>
          <w:rFonts w:ascii="Times New Roman" w:hAnsi="Times New Roman" w:cs="Times New Roman"/>
          <w:sz w:val="24"/>
          <w:szCs w:val="24"/>
        </w:rPr>
        <w:t xml:space="preserve">). </w:t>
      </w:r>
      <w:r w:rsidRPr="00AF74AC">
        <w:rPr>
          <w:rFonts w:ascii="Times New Roman" w:hAnsi="Times New Roman" w:cs="Times New Roman"/>
          <w:sz w:val="24"/>
          <w:szCs w:val="24"/>
        </w:rPr>
        <w:t xml:space="preserve">Sequencing data </w:t>
      </w:r>
      <w:r w:rsidRPr="00AF74AC">
        <w:rPr>
          <w:rFonts w:ascii="Times New Roman" w:hAnsi="Times New Roman" w:cs="Times New Roman"/>
          <w:sz w:val="24"/>
          <w:szCs w:val="24"/>
        </w:rPr>
        <w:lastRenderedPageBreak/>
        <w:t xml:space="preserve">were deposited in the European Nucleotide Archive (ENA) under the project number </w:t>
      </w:r>
      <w:bookmarkStart w:id="31" w:name="_Hlk144835018"/>
      <w:r w:rsidR="003902D7" w:rsidRPr="00AF74AC">
        <w:rPr>
          <w:rFonts w:ascii="Times New Roman" w:hAnsi="Times New Roman" w:cs="Times New Roman"/>
          <w:sz w:val="24"/>
          <w:szCs w:val="24"/>
        </w:rPr>
        <w:t>PRJEB64232</w:t>
      </w:r>
      <w:bookmarkEnd w:id="31"/>
      <w:r w:rsidRPr="00AF74AC">
        <w:rPr>
          <w:rFonts w:ascii="Times New Roman" w:hAnsi="Times New Roman" w:cs="Times New Roman"/>
          <w:sz w:val="24"/>
          <w:szCs w:val="24"/>
        </w:rPr>
        <w:t>.</w:t>
      </w:r>
    </w:p>
    <w:p w14:paraId="224302AC" w14:textId="38B3A5AB" w:rsidR="00BA4D35" w:rsidRPr="00AF74AC" w:rsidRDefault="00BA4D35" w:rsidP="00751EFB">
      <w:pPr>
        <w:pStyle w:val="Heading1"/>
        <w:rPr>
          <w:rFonts w:eastAsia="Times New Roman" w:cs="Times New Roman"/>
          <w:szCs w:val="24"/>
          <w:lang w:val="en-US"/>
        </w:rPr>
      </w:pPr>
      <w:r w:rsidRPr="00AF74AC">
        <w:rPr>
          <w:rFonts w:eastAsia="Times New Roman" w:cs="Times New Roman"/>
          <w:szCs w:val="24"/>
          <w:lang w:val="en-US"/>
        </w:rPr>
        <w:t>Results and Discussion</w:t>
      </w:r>
    </w:p>
    <w:p w14:paraId="5EE75E4C" w14:textId="34A3B26B" w:rsidR="00895818" w:rsidRPr="00917D56" w:rsidRDefault="00895818" w:rsidP="00E5360E">
      <w:pPr>
        <w:pStyle w:val="Heading2"/>
      </w:pPr>
      <w:r w:rsidRPr="00AF74AC">
        <w:t xml:space="preserve">Biomass growth </w:t>
      </w:r>
      <w:r w:rsidR="001C092B" w:rsidRPr="00AF74AC">
        <w:t xml:space="preserve">and Mn nodules </w:t>
      </w:r>
      <w:r w:rsidR="00E5360E">
        <w:t xml:space="preserve">were </w:t>
      </w:r>
      <w:r w:rsidR="00D23146" w:rsidRPr="00917D56">
        <w:t>observed in</w:t>
      </w:r>
      <w:r w:rsidR="001C092B" w:rsidRPr="00917D56">
        <w:t xml:space="preserve"> the </w:t>
      </w:r>
      <w:r w:rsidR="00E5360E">
        <w:t>active</w:t>
      </w:r>
      <w:r w:rsidR="001C092B" w:rsidRPr="00917D56">
        <w:t xml:space="preserve"> cultures</w:t>
      </w:r>
    </w:p>
    <w:p w14:paraId="2D86F0C8" w14:textId="518A645F" w:rsidR="00F8389E" w:rsidRDefault="003A09D3" w:rsidP="00F8389E">
      <w:pPr>
        <w:spacing w:after="0" w:line="480" w:lineRule="auto"/>
        <w:rPr>
          <w:rFonts w:ascii="Times New Roman" w:hAnsi="Times New Roman" w:cs="Times New Roman"/>
          <w:sz w:val="24"/>
          <w:szCs w:val="24"/>
          <w:lang w:val="en-US"/>
        </w:rPr>
      </w:pPr>
      <w:r w:rsidRPr="00917D56">
        <w:rPr>
          <w:rFonts w:ascii="Times New Roman" w:hAnsi="Times New Roman" w:cs="Times New Roman"/>
          <w:sz w:val="24"/>
          <w:szCs w:val="24"/>
          <w:lang w:val="en-US"/>
        </w:rPr>
        <w:t xml:space="preserve">After 42 days, the difference between </w:t>
      </w:r>
      <w:r w:rsidR="00AA1570" w:rsidRPr="00917D56">
        <w:rPr>
          <w:rFonts w:ascii="Times New Roman" w:hAnsi="Times New Roman" w:cs="Times New Roman"/>
          <w:sz w:val="24"/>
          <w:szCs w:val="24"/>
          <w:lang w:val="en-US"/>
        </w:rPr>
        <w:t xml:space="preserve">non-active </w:t>
      </w:r>
      <w:r w:rsidR="007E3B5B" w:rsidRPr="00917D56">
        <w:rPr>
          <w:rFonts w:ascii="Times New Roman" w:hAnsi="Times New Roman" w:cs="Times New Roman"/>
          <w:sz w:val="24"/>
          <w:szCs w:val="24"/>
          <w:lang w:val="en-US"/>
        </w:rPr>
        <w:t xml:space="preserve">and active </w:t>
      </w:r>
      <w:r w:rsidR="00AA1570" w:rsidRPr="00917D56">
        <w:rPr>
          <w:rFonts w:ascii="Times New Roman" w:hAnsi="Times New Roman" w:cs="Times New Roman"/>
          <w:sz w:val="24"/>
          <w:szCs w:val="24"/>
          <w:lang w:val="en-US"/>
        </w:rPr>
        <w:t>biofilms</w:t>
      </w:r>
      <w:r w:rsidRPr="00917D56">
        <w:rPr>
          <w:rFonts w:ascii="Times New Roman" w:hAnsi="Times New Roman" w:cs="Times New Roman"/>
          <w:sz w:val="24"/>
          <w:szCs w:val="24"/>
          <w:lang w:val="en-US"/>
        </w:rPr>
        <w:t xml:space="preserve"> was </w:t>
      </w:r>
      <w:r w:rsidR="002F1FF3" w:rsidRPr="00917D56">
        <w:rPr>
          <w:rFonts w:ascii="Times New Roman" w:hAnsi="Times New Roman" w:cs="Times New Roman"/>
          <w:sz w:val="24"/>
          <w:szCs w:val="24"/>
          <w:lang w:val="en-US"/>
        </w:rPr>
        <w:t xml:space="preserve">clearly </w:t>
      </w:r>
      <w:r w:rsidRPr="00917D56">
        <w:rPr>
          <w:rFonts w:ascii="Times New Roman" w:hAnsi="Times New Roman" w:cs="Times New Roman"/>
          <w:sz w:val="24"/>
          <w:szCs w:val="24"/>
          <w:lang w:val="en-US"/>
        </w:rPr>
        <w:t xml:space="preserve">visible, with </w:t>
      </w:r>
      <w:r w:rsidR="00AA1570" w:rsidRPr="00917D56">
        <w:rPr>
          <w:rFonts w:ascii="Times New Roman" w:hAnsi="Times New Roman" w:cs="Times New Roman"/>
          <w:sz w:val="24"/>
          <w:szCs w:val="24"/>
          <w:lang w:val="en-US"/>
        </w:rPr>
        <w:t>control bottles</w:t>
      </w:r>
      <w:r w:rsidR="005B2F96" w:rsidRPr="00917D56">
        <w:rPr>
          <w:rFonts w:ascii="Times New Roman" w:hAnsi="Times New Roman" w:cs="Times New Roman"/>
          <w:sz w:val="24"/>
          <w:szCs w:val="24"/>
          <w:lang w:val="en-US"/>
        </w:rPr>
        <w:t xml:space="preserve"> </w:t>
      </w:r>
      <w:r w:rsidR="00A7386A">
        <w:rPr>
          <w:rFonts w:ascii="Times New Roman" w:hAnsi="Times New Roman" w:cs="Times New Roman"/>
          <w:sz w:val="24"/>
          <w:szCs w:val="24"/>
          <w:lang w:val="en-US"/>
        </w:rPr>
        <w:t>retaining</w:t>
      </w:r>
      <w:r w:rsidR="005B2F96" w:rsidRPr="00917D56">
        <w:rPr>
          <w:rFonts w:ascii="Times New Roman" w:hAnsi="Times New Roman" w:cs="Times New Roman"/>
          <w:sz w:val="24"/>
          <w:szCs w:val="24"/>
          <w:lang w:val="en-US"/>
        </w:rPr>
        <w:t xml:space="preserve"> the </w:t>
      </w:r>
      <w:r w:rsidR="00D6658E">
        <w:rPr>
          <w:rFonts w:ascii="Times New Roman" w:hAnsi="Times New Roman" w:cs="Times New Roman"/>
          <w:sz w:val="24"/>
          <w:szCs w:val="24"/>
          <w:lang w:val="en-US"/>
        </w:rPr>
        <w:t>light-</w:t>
      </w:r>
      <w:r w:rsidR="005B2F96" w:rsidRPr="00917D56">
        <w:rPr>
          <w:rFonts w:ascii="Times New Roman" w:hAnsi="Times New Roman" w:cs="Times New Roman"/>
          <w:sz w:val="24"/>
          <w:szCs w:val="24"/>
          <w:lang w:val="en-US"/>
        </w:rPr>
        <w:t xml:space="preserve">brown </w:t>
      </w:r>
      <w:r w:rsidR="00D66565" w:rsidRPr="00917D56">
        <w:rPr>
          <w:rFonts w:ascii="Times New Roman" w:hAnsi="Times New Roman" w:cs="Times New Roman"/>
          <w:sz w:val="24"/>
          <w:szCs w:val="24"/>
          <w:lang w:val="en-US"/>
        </w:rPr>
        <w:t>color</w:t>
      </w:r>
      <w:r w:rsidR="005B2F96" w:rsidRPr="00917D56">
        <w:rPr>
          <w:rFonts w:ascii="Times New Roman" w:hAnsi="Times New Roman" w:cs="Times New Roman"/>
          <w:sz w:val="24"/>
          <w:szCs w:val="24"/>
          <w:lang w:val="en-US"/>
        </w:rPr>
        <w:t xml:space="preserve"> of MnCO</w:t>
      </w:r>
      <w:r w:rsidR="005B2F96" w:rsidRPr="00917D56">
        <w:rPr>
          <w:rFonts w:ascii="Times New Roman" w:hAnsi="Times New Roman" w:cs="Times New Roman"/>
          <w:sz w:val="24"/>
          <w:szCs w:val="24"/>
          <w:vertAlign w:val="subscript"/>
          <w:lang w:val="en-US"/>
        </w:rPr>
        <w:t xml:space="preserve">3 </w:t>
      </w:r>
      <w:r w:rsidR="005B2F96" w:rsidRPr="00917D56">
        <w:rPr>
          <w:rFonts w:ascii="Times New Roman" w:hAnsi="Times New Roman" w:cs="Times New Roman"/>
          <w:sz w:val="24"/>
          <w:szCs w:val="24"/>
          <w:lang w:val="en-US"/>
        </w:rPr>
        <w:t xml:space="preserve">slurry (Fig. 1 A), while </w:t>
      </w:r>
      <w:r w:rsidRPr="00917D56">
        <w:rPr>
          <w:rFonts w:ascii="Times New Roman" w:hAnsi="Times New Roman" w:cs="Times New Roman"/>
          <w:sz w:val="24"/>
          <w:szCs w:val="24"/>
          <w:lang w:val="en-US"/>
        </w:rPr>
        <w:t xml:space="preserve">all the cultures fed with active biofilms </w:t>
      </w:r>
      <w:r w:rsidR="002F1FF3" w:rsidRPr="00917D56">
        <w:rPr>
          <w:rFonts w:ascii="Times New Roman" w:hAnsi="Times New Roman" w:cs="Times New Roman"/>
          <w:sz w:val="24"/>
          <w:szCs w:val="24"/>
          <w:lang w:val="en-US"/>
        </w:rPr>
        <w:t xml:space="preserve">had </w:t>
      </w:r>
      <w:r w:rsidRPr="00917D56">
        <w:rPr>
          <w:rFonts w:ascii="Times New Roman" w:hAnsi="Times New Roman" w:cs="Times New Roman"/>
          <w:sz w:val="24"/>
          <w:szCs w:val="24"/>
          <w:lang w:val="en-US"/>
        </w:rPr>
        <w:t>turn</w:t>
      </w:r>
      <w:r w:rsidR="002F1FF3" w:rsidRPr="00917D56">
        <w:rPr>
          <w:rFonts w:ascii="Times New Roman" w:hAnsi="Times New Roman" w:cs="Times New Roman"/>
          <w:sz w:val="24"/>
          <w:szCs w:val="24"/>
          <w:lang w:val="en-US"/>
        </w:rPr>
        <w:t>ed</w:t>
      </w:r>
      <w:r w:rsidRPr="00917D56">
        <w:rPr>
          <w:rFonts w:ascii="Times New Roman" w:hAnsi="Times New Roman" w:cs="Times New Roman"/>
          <w:sz w:val="24"/>
          <w:szCs w:val="24"/>
          <w:lang w:val="en-US"/>
        </w:rPr>
        <w:t xml:space="preserve"> dark </w:t>
      </w:r>
      <w:r w:rsidR="002F1FF3" w:rsidRPr="00917D56">
        <w:rPr>
          <w:rFonts w:ascii="Times New Roman" w:hAnsi="Times New Roman" w:cs="Times New Roman"/>
          <w:sz w:val="24"/>
          <w:szCs w:val="24"/>
          <w:lang w:val="en-US"/>
        </w:rPr>
        <w:t xml:space="preserve">brown </w:t>
      </w:r>
      <w:r w:rsidR="005830BC" w:rsidRPr="00917D56">
        <w:rPr>
          <w:rFonts w:ascii="Times New Roman" w:hAnsi="Times New Roman" w:cs="Times New Roman"/>
          <w:sz w:val="24"/>
          <w:szCs w:val="24"/>
          <w:lang w:val="en-US"/>
        </w:rPr>
        <w:t xml:space="preserve">to </w:t>
      </w:r>
      <w:r w:rsidRPr="00917D56">
        <w:rPr>
          <w:rFonts w:ascii="Times New Roman" w:hAnsi="Times New Roman" w:cs="Times New Roman"/>
          <w:sz w:val="24"/>
          <w:szCs w:val="24"/>
          <w:lang w:val="en-US"/>
        </w:rPr>
        <w:t>black</w:t>
      </w:r>
      <w:r w:rsidR="005830BC" w:rsidRPr="00917D56">
        <w:rPr>
          <w:rFonts w:ascii="Times New Roman" w:hAnsi="Times New Roman" w:cs="Times New Roman"/>
          <w:sz w:val="24"/>
          <w:szCs w:val="24"/>
          <w:lang w:val="en-US"/>
        </w:rPr>
        <w:t xml:space="preserve"> </w:t>
      </w:r>
      <w:r w:rsidRPr="00917D56">
        <w:rPr>
          <w:rFonts w:ascii="Times New Roman" w:hAnsi="Times New Roman" w:cs="Times New Roman"/>
          <w:sz w:val="24"/>
          <w:szCs w:val="24"/>
          <w:lang w:val="en-US"/>
        </w:rPr>
        <w:t xml:space="preserve">(Fig 1 </w:t>
      </w:r>
      <w:r w:rsidR="005B2F96" w:rsidRPr="00917D56">
        <w:rPr>
          <w:rFonts w:ascii="Times New Roman" w:hAnsi="Times New Roman" w:cs="Times New Roman"/>
          <w:sz w:val="24"/>
          <w:szCs w:val="24"/>
          <w:lang w:val="en-US"/>
        </w:rPr>
        <w:t>D</w:t>
      </w:r>
      <w:r w:rsidRPr="00917D56">
        <w:rPr>
          <w:rFonts w:ascii="Times New Roman" w:hAnsi="Times New Roman" w:cs="Times New Roman"/>
          <w:sz w:val="24"/>
          <w:szCs w:val="24"/>
          <w:lang w:val="en-US"/>
        </w:rPr>
        <w:t>)</w:t>
      </w:r>
      <w:r w:rsidR="000E7EF6" w:rsidRPr="00917D56">
        <w:rPr>
          <w:rFonts w:ascii="Times New Roman" w:hAnsi="Times New Roman" w:cs="Times New Roman"/>
          <w:sz w:val="24"/>
          <w:szCs w:val="24"/>
          <w:lang w:val="en-US"/>
        </w:rPr>
        <w:t xml:space="preserve">. </w:t>
      </w:r>
    </w:p>
    <w:p w14:paraId="4539675B" w14:textId="77777777" w:rsidR="00EC78FC" w:rsidRPr="004F46C5" w:rsidRDefault="00EC78FC" w:rsidP="00F8389E">
      <w:pPr>
        <w:spacing w:after="0" w:line="480" w:lineRule="auto"/>
        <w:rPr>
          <w:rFonts w:ascii="Times New Roman" w:hAnsi="Times New Roman" w:cs="Times New Roman"/>
          <w:sz w:val="24"/>
          <w:szCs w:val="24"/>
          <w:lang w:val="en-US"/>
        </w:rPr>
      </w:pPr>
    </w:p>
    <w:p w14:paraId="06C59151" w14:textId="481542CB" w:rsidR="00113BDF" w:rsidRPr="009B2144" w:rsidRDefault="001A5C75" w:rsidP="009B2144">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2B04A5F" wp14:editId="10E0868C">
            <wp:extent cx="5327904" cy="3870960"/>
            <wp:effectExtent l="0" t="0" r="6350" b="0"/>
            <wp:docPr id="1562906070" name="Picture 4" descr="A collage of images of a subst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06070" name="Picture 4" descr="A collage of images of a substan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27904" cy="3870960"/>
                    </a:xfrm>
                    <a:prstGeom prst="rect">
                      <a:avLst/>
                    </a:prstGeom>
                  </pic:spPr>
                </pic:pic>
              </a:graphicData>
            </a:graphic>
          </wp:inline>
        </w:drawing>
      </w:r>
    </w:p>
    <w:p w14:paraId="31F67144" w14:textId="77777777" w:rsidR="009B2144" w:rsidRDefault="009B2144" w:rsidP="00AF19C5">
      <w:pPr>
        <w:spacing w:after="0" w:line="480" w:lineRule="auto"/>
        <w:rPr>
          <w:rFonts w:ascii="Times New Roman" w:hAnsi="Times New Roman" w:cs="Times New Roman"/>
          <w:b/>
          <w:sz w:val="24"/>
          <w:szCs w:val="24"/>
          <w:lang w:val="en-US"/>
        </w:rPr>
      </w:pPr>
    </w:p>
    <w:p w14:paraId="2B8C4124" w14:textId="545F9FFA" w:rsidR="00AA1570" w:rsidRDefault="0068480C" w:rsidP="00AF19C5">
      <w:pPr>
        <w:spacing w:after="0" w:line="480" w:lineRule="auto"/>
        <w:rPr>
          <w:rFonts w:ascii="Times New Roman" w:hAnsi="Times New Roman" w:cs="Times New Roman"/>
          <w:lang w:val="en-US"/>
        </w:rPr>
      </w:pPr>
      <w:r w:rsidRPr="00A5324F">
        <w:rPr>
          <w:rFonts w:ascii="Times New Roman" w:hAnsi="Times New Roman" w:cs="Times New Roman"/>
          <w:b/>
          <w:lang w:val="en-US"/>
        </w:rPr>
        <w:t>Fig. 1</w:t>
      </w:r>
      <w:r w:rsidRPr="00A5324F">
        <w:rPr>
          <w:rFonts w:ascii="Times New Roman" w:hAnsi="Times New Roman" w:cs="Times New Roman"/>
          <w:lang w:val="en-US"/>
        </w:rPr>
        <w:t xml:space="preserve"> – </w:t>
      </w:r>
      <w:r w:rsidR="008C5E16" w:rsidRPr="00A5324F">
        <w:rPr>
          <w:rFonts w:ascii="Times New Roman" w:hAnsi="Times New Roman" w:cs="Times New Roman"/>
          <w:lang w:val="en-US"/>
        </w:rPr>
        <w:t xml:space="preserve">Representative photos and micrographs </w:t>
      </w:r>
      <w:r w:rsidRPr="00A5324F">
        <w:rPr>
          <w:rFonts w:ascii="Times New Roman" w:hAnsi="Times New Roman" w:cs="Times New Roman"/>
          <w:lang w:val="en-US"/>
        </w:rPr>
        <w:t xml:space="preserve">showing the difference between control </w:t>
      </w:r>
      <w:r w:rsidR="008C5E16" w:rsidRPr="00A5324F">
        <w:rPr>
          <w:rFonts w:ascii="Times New Roman" w:hAnsi="Times New Roman" w:cs="Times New Roman"/>
          <w:lang w:val="en-US"/>
        </w:rPr>
        <w:t xml:space="preserve">and active </w:t>
      </w:r>
      <w:r w:rsidR="00D6658E" w:rsidRPr="00A5324F">
        <w:rPr>
          <w:rFonts w:ascii="Times New Roman" w:hAnsi="Times New Roman" w:cs="Times New Roman"/>
          <w:lang w:val="en-US"/>
        </w:rPr>
        <w:t>biofilms</w:t>
      </w:r>
      <w:r w:rsidRPr="00A5324F">
        <w:rPr>
          <w:rFonts w:ascii="Times New Roman" w:hAnsi="Times New Roman" w:cs="Times New Roman"/>
          <w:lang w:val="en-US"/>
        </w:rPr>
        <w:t xml:space="preserve"> after 42 days</w:t>
      </w:r>
      <w:r w:rsidR="00B3427C" w:rsidRPr="00A5324F">
        <w:rPr>
          <w:rFonts w:ascii="Times New Roman" w:hAnsi="Times New Roman" w:cs="Times New Roman"/>
          <w:lang w:val="en-US"/>
        </w:rPr>
        <w:t xml:space="preserve"> </w:t>
      </w:r>
      <w:r w:rsidR="005771D5" w:rsidRPr="00A5324F">
        <w:rPr>
          <w:rFonts w:ascii="Times New Roman" w:hAnsi="Times New Roman" w:cs="Times New Roman"/>
          <w:lang w:val="en-US"/>
        </w:rPr>
        <w:t>incubation with</w:t>
      </w:r>
      <w:r w:rsidR="00B3427C" w:rsidRPr="00A5324F">
        <w:rPr>
          <w:rFonts w:ascii="Times New Roman" w:hAnsi="Times New Roman" w:cs="Times New Roman"/>
          <w:lang w:val="en-US"/>
        </w:rPr>
        <w:t xml:space="preserve"> MnCO</w:t>
      </w:r>
      <w:r w:rsidR="00B3427C" w:rsidRPr="00A5324F">
        <w:rPr>
          <w:rFonts w:ascii="Times New Roman" w:hAnsi="Times New Roman" w:cs="Times New Roman"/>
          <w:vertAlign w:val="subscript"/>
          <w:lang w:val="en-US"/>
        </w:rPr>
        <w:t>3</w:t>
      </w:r>
      <w:r w:rsidRPr="00A5324F">
        <w:rPr>
          <w:rFonts w:ascii="Times New Roman" w:hAnsi="Times New Roman" w:cs="Times New Roman"/>
          <w:lang w:val="en-US"/>
        </w:rPr>
        <w:t>. Control bottles with non-active biofilms preserv</w:t>
      </w:r>
      <w:r w:rsidR="00D6658E" w:rsidRPr="00A5324F">
        <w:rPr>
          <w:rFonts w:ascii="Times New Roman" w:hAnsi="Times New Roman" w:cs="Times New Roman"/>
          <w:lang w:val="en-US"/>
        </w:rPr>
        <w:t>ed</w:t>
      </w:r>
      <w:r w:rsidRPr="00A5324F">
        <w:rPr>
          <w:rFonts w:ascii="Times New Roman" w:hAnsi="Times New Roman" w:cs="Times New Roman"/>
          <w:lang w:val="en-US"/>
        </w:rPr>
        <w:t xml:space="preserve"> the </w:t>
      </w:r>
      <w:r w:rsidR="00D6658E" w:rsidRPr="00A5324F">
        <w:rPr>
          <w:rFonts w:ascii="Times New Roman" w:hAnsi="Times New Roman" w:cs="Times New Roman"/>
          <w:lang w:val="en-US"/>
        </w:rPr>
        <w:t>light-brown</w:t>
      </w:r>
      <w:r w:rsidR="008C5E16" w:rsidRPr="00A5324F">
        <w:rPr>
          <w:rFonts w:ascii="Times New Roman" w:hAnsi="Times New Roman" w:cs="Times New Roman"/>
          <w:lang w:val="en-US"/>
        </w:rPr>
        <w:t xml:space="preserve"> </w:t>
      </w:r>
      <w:r w:rsidR="000323E0" w:rsidRPr="00A5324F">
        <w:rPr>
          <w:rFonts w:ascii="Times New Roman" w:hAnsi="Times New Roman" w:cs="Times New Roman"/>
          <w:lang w:val="en-US"/>
        </w:rPr>
        <w:t>color</w:t>
      </w:r>
      <w:r w:rsidRPr="00A5324F">
        <w:rPr>
          <w:rFonts w:ascii="Times New Roman" w:hAnsi="Times New Roman" w:cs="Times New Roman"/>
          <w:lang w:val="en-US"/>
        </w:rPr>
        <w:t xml:space="preserve"> of MnCO</w:t>
      </w:r>
      <w:r w:rsidRPr="00A5324F">
        <w:rPr>
          <w:rFonts w:ascii="Times New Roman" w:hAnsi="Times New Roman" w:cs="Times New Roman"/>
          <w:vertAlign w:val="subscript"/>
          <w:lang w:val="en-US"/>
        </w:rPr>
        <w:t>3</w:t>
      </w:r>
      <w:r w:rsidRPr="00A5324F">
        <w:rPr>
          <w:rFonts w:ascii="Times New Roman" w:hAnsi="Times New Roman" w:cs="Times New Roman"/>
          <w:lang w:val="en-US"/>
        </w:rPr>
        <w:t xml:space="preserve"> slurry (</w:t>
      </w:r>
      <w:r w:rsidR="00973128" w:rsidRPr="00A5324F">
        <w:rPr>
          <w:rFonts w:ascii="Times New Roman" w:hAnsi="Times New Roman" w:cs="Times New Roman"/>
          <w:lang w:val="en-US"/>
        </w:rPr>
        <w:t>a</w:t>
      </w:r>
      <w:r w:rsidRPr="00A5324F">
        <w:rPr>
          <w:rFonts w:ascii="Times New Roman" w:hAnsi="Times New Roman" w:cs="Times New Roman"/>
          <w:lang w:val="en-US"/>
        </w:rPr>
        <w:t xml:space="preserve">), and microscopy observation showed persistence of </w:t>
      </w:r>
      <w:bookmarkStart w:id="32" w:name="_Hlk136433080"/>
      <w:r w:rsidRPr="00A5324F">
        <w:rPr>
          <w:rFonts w:ascii="Times New Roman" w:hAnsi="Times New Roman" w:cs="Times New Roman"/>
          <w:lang w:val="en-US"/>
        </w:rPr>
        <w:t>MnCO</w:t>
      </w:r>
      <w:r w:rsidRPr="00A5324F">
        <w:rPr>
          <w:rFonts w:ascii="Times New Roman" w:hAnsi="Times New Roman" w:cs="Times New Roman"/>
          <w:vertAlign w:val="subscript"/>
          <w:lang w:val="en-US"/>
        </w:rPr>
        <w:t>3</w:t>
      </w:r>
      <w:r w:rsidRPr="00A5324F">
        <w:rPr>
          <w:rFonts w:ascii="Times New Roman" w:hAnsi="Times New Roman" w:cs="Times New Roman"/>
          <w:lang w:val="en-US"/>
        </w:rPr>
        <w:t xml:space="preserve"> as </w:t>
      </w:r>
      <w:bookmarkEnd w:id="32"/>
      <w:r w:rsidRPr="00A5324F">
        <w:rPr>
          <w:rFonts w:ascii="Times New Roman" w:hAnsi="Times New Roman" w:cs="Times New Roman"/>
          <w:lang w:val="en-US"/>
        </w:rPr>
        <w:t>salt (</w:t>
      </w:r>
      <w:r w:rsidR="00973128" w:rsidRPr="00A5324F">
        <w:rPr>
          <w:rFonts w:ascii="Times New Roman" w:hAnsi="Times New Roman" w:cs="Times New Roman"/>
          <w:lang w:val="en-US"/>
        </w:rPr>
        <w:t>b</w:t>
      </w:r>
      <w:r w:rsidRPr="00A5324F">
        <w:rPr>
          <w:rFonts w:ascii="Times New Roman" w:hAnsi="Times New Roman" w:cs="Times New Roman"/>
          <w:lang w:val="en-US"/>
        </w:rPr>
        <w:t xml:space="preserve">) </w:t>
      </w:r>
      <w:r w:rsidR="00D6658E" w:rsidRPr="00A5324F">
        <w:rPr>
          <w:rFonts w:ascii="Times New Roman" w:hAnsi="Times New Roman" w:cs="Times New Roman"/>
          <w:lang w:val="en-US"/>
        </w:rPr>
        <w:t>and</w:t>
      </w:r>
      <w:r w:rsidRPr="00A5324F">
        <w:rPr>
          <w:rFonts w:ascii="Times New Roman" w:hAnsi="Times New Roman" w:cs="Times New Roman"/>
          <w:lang w:val="en-US"/>
        </w:rPr>
        <w:t xml:space="preserve"> the </w:t>
      </w:r>
      <w:r w:rsidR="000323E0" w:rsidRPr="00A5324F">
        <w:rPr>
          <w:rFonts w:ascii="Times New Roman" w:hAnsi="Times New Roman" w:cs="Times New Roman"/>
          <w:lang w:val="en-US"/>
        </w:rPr>
        <w:t xml:space="preserve">original </w:t>
      </w:r>
      <w:r w:rsidRPr="00A5324F">
        <w:rPr>
          <w:rFonts w:ascii="Times New Roman" w:hAnsi="Times New Roman" w:cs="Times New Roman"/>
          <w:lang w:val="en-US"/>
        </w:rPr>
        <w:t>EPS matrix (</w:t>
      </w:r>
      <w:r w:rsidR="00973128" w:rsidRPr="00A5324F">
        <w:rPr>
          <w:rFonts w:ascii="Times New Roman" w:hAnsi="Times New Roman" w:cs="Times New Roman"/>
          <w:lang w:val="en-US"/>
        </w:rPr>
        <w:t>c</w:t>
      </w:r>
      <w:r w:rsidRPr="00A5324F">
        <w:rPr>
          <w:rFonts w:ascii="Times New Roman" w:hAnsi="Times New Roman" w:cs="Times New Roman"/>
          <w:lang w:val="en-US"/>
        </w:rPr>
        <w:t xml:space="preserve">). </w:t>
      </w:r>
      <w:r w:rsidR="00A73F44" w:rsidRPr="00A5324F">
        <w:rPr>
          <w:rFonts w:ascii="Times New Roman" w:hAnsi="Times New Roman" w:cs="Times New Roman"/>
          <w:lang w:val="en-US"/>
        </w:rPr>
        <w:t>B</w:t>
      </w:r>
      <w:r w:rsidR="00973128" w:rsidRPr="00A5324F">
        <w:rPr>
          <w:rFonts w:ascii="Times New Roman" w:hAnsi="Times New Roman" w:cs="Times New Roman"/>
          <w:lang w:val="en-US"/>
        </w:rPr>
        <w:t>ottles inoculated with active biofilms were dark</w:t>
      </w:r>
      <w:r w:rsidR="008C5E16" w:rsidRPr="00A5324F">
        <w:rPr>
          <w:rFonts w:ascii="Times New Roman" w:hAnsi="Times New Roman" w:cs="Times New Roman"/>
          <w:lang w:val="en-US"/>
        </w:rPr>
        <w:t xml:space="preserve"> brown to</w:t>
      </w:r>
      <w:r w:rsidR="00973128" w:rsidRPr="00A5324F">
        <w:rPr>
          <w:rFonts w:ascii="Times New Roman" w:hAnsi="Times New Roman" w:cs="Times New Roman"/>
          <w:lang w:val="en-US"/>
        </w:rPr>
        <w:t xml:space="preserve"> black (</w:t>
      </w:r>
      <w:r w:rsidR="003F4735" w:rsidRPr="00A5324F">
        <w:rPr>
          <w:rFonts w:ascii="Times New Roman" w:hAnsi="Times New Roman" w:cs="Times New Roman"/>
          <w:lang w:val="en-US"/>
        </w:rPr>
        <w:t>d</w:t>
      </w:r>
      <w:r w:rsidR="00973128" w:rsidRPr="00A5324F">
        <w:rPr>
          <w:rFonts w:ascii="Times New Roman" w:hAnsi="Times New Roman" w:cs="Times New Roman"/>
          <w:lang w:val="en-US"/>
        </w:rPr>
        <w:t xml:space="preserve">) and the biofilm </w:t>
      </w:r>
      <w:r w:rsidR="00A73F44" w:rsidRPr="00A5324F">
        <w:rPr>
          <w:rFonts w:ascii="Times New Roman" w:hAnsi="Times New Roman" w:cs="Times New Roman"/>
          <w:lang w:val="en-US"/>
        </w:rPr>
        <w:t xml:space="preserve">grown </w:t>
      </w:r>
      <w:r w:rsidR="00973128" w:rsidRPr="00A5324F">
        <w:rPr>
          <w:rFonts w:ascii="Times New Roman" w:hAnsi="Times New Roman" w:cs="Times New Roman"/>
          <w:lang w:val="en-US"/>
        </w:rPr>
        <w:t>accumulat</w:t>
      </w:r>
      <w:r w:rsidR="00A73F44" w:rsidRPr="00A5324F">
        <w:rPr>
          <w:rFonts w:ascii="Times New Roman" w:hAnsi="Times New Roman" w:cs="Times New Roman"/>
          <w:lang w:val="en-US"/>
        </w:rPr>
        <w:t>ing</w:t>
      </w:r>
      <w:r w:rsidR="00973128" w:rsidRPr="00A5324F">
        <w:rPr>
          <w:rFonts w:ascii="Times New Roman" w:hAnsi="Times New Roman" w:cs="Times New Roman"/>
          <w:lang w:val="en-US"/>
        </w:rPr>
        <w:t xml:space="preserve"> black nodules (e) and EPS (f).</w:t>
      </w:r>
      <w:r w:rsidR="004C11E6" w:rsidRPr="00A5324F">
        <w:rPr>
          <w:lang w:val="en-US"/>
        </w:rPr>
        <w:t xml:space="preserve"> </w:t>
      </w:r>
      <w:r w:rsidR="004C11E6" w:rsidRPr="00A5324F">
        <w:rPr>
          <w:rFonts w:ascii="Times New Roman" w:hAnsi="Times New Roman" w:cs="Times New Roman"/>
          <w:lang w:val="en-US"/>
        </w:rPr>
        <w:t xml:space="preserve">Scale bars are 20 </w:t>
      </w:r>
      <w:proofErr w:type="spellStart"/>
      <w:r w:rsidR="004C11E6" w:rsidRPr="00A5324F">
        <w:rPr>
          <w:rFonts w:ascii="Times New Roman" w:hAnsi="Times New Roman" w:cs="Times New Roman"/>
          <w:lang w:val="en-US"/>
        </w:rPr>
        <w:t>μm</w:t>
      </w:r>
      <w:proofErr w:type="spellEnd"/>
      <w:r w:rsidR="004C11E6" w:rsidRPr="00A5324F">
        <w:rPr>
          <w:rFonts w:ascii="Times New Roman" w:hAnsi="Times New Roman" w:cs="Times New Roman"/>
          <w:lang w:val="en-US"/>
        </w:rPr>
        <w:t>.</w:t>
      </w:r>
    </w:p>
    <w:p w14:paraId="73892138" w14:textId="77777777" w:rsidR="000C77C4" w:rsidRPr="00A5324F" w:rsidRDefault="000C77C4" w:rsidP="00AF19C5">
      <w:pPr>
        <w:spacing w:after="0" w:line="480" w:lineRule="auto"/>
        <w:rPr>
          <w:rFonts w:ascii="Times New Roman" w:hAnsi="Times New Roman" w:cs="Times New Roman"/>
          <w:lang w:val="en-US"/>
        </w:rPr>
      </w:pPr>
    </w:p>
    <w:p w14:paraId="3D801A6B" w14:textId="77777777" w:rsidR="00EE65E6" w:rsidRDefault="00042366" w:rsidP="00F8389E">
      <w:pPr>
        <w:spacing w:after="0" w:line="480" w:lineRule="auto"/>
        <w:rPr>
          <w:rFonts w:ascii="Times New Roman" w:hAnsi="Times New Roman" w:cs="Times New Roman"/>
          <w:sz w:val="24"/>
          <w:szCs w:val="24"/>
          <w:lang w:val="en-US"/>
        </w:rPr>
      </w:pPr>
      <w:r w:rsidRPr="00917D56">
        <w:rPr>
          <w:rFonts w:ascii="Times New Roman" w:hAnsi="Times New Roman" w:cs="Times New Roman"/>
          <w:sz w:val="24"/>
          <w:szCs w:val="24"/>
          <w:lang w:val="en-US"/>
        </w:rPr>
        <w:t xml:space="preserve">A closer look at the active biofilms using microscopy showed the presence of a robust EPS matrix extensively loaded with black nodules (Fig. 1 E and F), opposite to the non-active biofilms, where </w:t>
      </w:r>
      <w:r>
        <w:rPr>
          <w:rFonts w:ascii="Times New Roman" w:hAnsi="Times New Roman" w:cs="Times New Roman"/>
          <w:sz w:val="24"/>
          <w:szCs w:val="24"/>
          <w:lang w:val="en-US"/>
        </w:rPr>
        <w:t>un</w:t>
      </w:r>
      <w:r w:rsidRPr="00917D56">
        <w:rPr>
          <w:rFonts w:ascii="Times New Roman" w:hAnsi="Times New Roman" w:cs="Times New Roman"/>
          <w:sz w:val="24"/>
          <w:szCs w:val="24"/>
          <w:lang w:val="en-US"/>
        </w:rPr>
        <w:t>converted Mn</w:t>
      </w:r>
      <w:r>
        <w:rPr>
          <w:rFonts w:ascii="Times New Roman" w:hAnsi="Times New Roman" w:cs="Times New Roman"/>
          <w:sz w:val="24"/>
          <w:szCs w:val="24"/>
          <w:lang w:val="en-US"/>
        </w:rPr>
        <w:t>CO</w:t>
      </w:r>
      <w:r w:rsidRPr="00520B1B">
        <w:rPr>
          <w:rFonts w:ascii="Times New Roman" w:hAnsi="Times New Roman" w:cs="Times New Roman"/>
          <w:sz w:val="24"/>
          <w:szCs w:val="24"/>
          <w:vertAlign w:val="subscript"/>
          <w:lang w:val="en-US"/>
        </w:rPr>
        <w:t>3</w:t>
      </w:r>
      <w:r w:rsidRPr="00917D56">
        <w:rPr>
          <w:rFonts w:ascii="Times New Roman" w:hAnsi="Times New Roman" w:cs="Times New Roman"/>
          <w:sz w:val="24"/>
          <w:szCs w:val="24"/>
          <w:lang w:val="en-US"/>
        </w:rPr>
        <w:t xml:space="preserve"> was still visible (Fig. 1 B and C).</w:t>
      </w:r>
      <w:r w:rsidRPr="00AF74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Similar black </w:t>
      </w:r>
      <w:proofErr w:type="spellStart"/>
      <w:r>
        <w:rPr>
          <w:rFonts w:ascii="Times New Roman" w:hAnsi="Times New Roman" w:cs="Times New Roman"/>
          <w:sz w:val="24"/>
          <w:szCs w:val="24"/>
          <w:lang w:val="en-US"/>
        </w:rPr>
        <w:t>MnOx</w:t>
      </w:r>
      <w:proofErr w:type="spellEnd"/>
      <w:r>
        <w:rPr>
          <w:rFonts w:ascii="Times New Roman" w:hAnsi="Times New Roman" w:cs="Times New Roman"/>
          <w:sz w:val="24"/>
          <w:szCs w:val="24"/>
          <w:lang w:val="en-US"/>
        </w:rPr>
        <w:t xml:space="preserve"> nodules from biological oxidation were previously observed microscopically under laboratory conditions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{"citationID":"95QQDe5u","properties":{"formattedCitation":"(Furuta et al., 2023; Yu and Leadbetter, 2020)","plainCitation":"(Furuta et al., 2023; Yu and Leadbetter, 2020)","noteIndex":0},"citationItems":[{"id":1277,"uris":["http://zotero.org/groups/5035977/items/LG4JTDZI"],"itemData":{"id":1277,"type":"book","abstract":"Filamentous manganese (Mn) oxide particles, which occur in the suboxic zone of stratified waterbodies, are important drivers of diverse elemental cycles. Although these particles are considered to be bacteriogenic, the environmental factor responsible for their formation has not been identified. Based on this study of laboratory cultures of a model Mn(II)-oxidizing bacterium, the supply of algal extracellular polymeric substances (EPS) was shown to stimulate Mn(II) oxidation and thus the production of filamentous Mn oxide particles. This observation was consistent with results obtained for naturally occurring particles collected from a near-bottom layer (depth of ~90 m) in the northern basin of Lake Biwa, Japan, that is, most Mn particles resembling delta-MnO2 were associated with an EPS-like gelatinous matrix, which contained dead algal cells and was lectin-stainable. In the lake water column, EPS produced by photosynthesis sank to the bottom layer. The analysis of the quality of water samples, which have been collected from the study site for 18 years, reveals that the annual average total phytoplankton biovolume in the surface layer correlates with the density of filamentous Mn particles in the near-bottom layer. Among different phytoplankton species, green algae appeared to be the key species. The results of this study suggest that algal EPS production induces the formation of filamentous Mn oxide particles in the near-bottom layer of the northern basin of Lake Biwa.","note":"DOI: 10.20944/preprints202306.1538.v1","source":"ResearchGate","title":"Effects of Algal Extracellular Polymeric Substances on the Formation of Filamentous Manganese Oxide Particles in the near-Bottom Layer of Lake Biwa","author":[{"family":"Furuta","given":"Seiko"},{"family":"Ikegaya","given":"Hisato"},{"family":"Fujibayashi","given":"Megumu"},{"family":"Hashimoto","given":"Hideki"},{"family":"Suzuki","given":"Shiro"},{"family":"Okano","given":"Kunihiro"},{"family":"Ichise","given":"Satoshi"},{"family":"Miyata","given":"Naoyuki"}],"issued":{"date-parts":[["2023",6,21]]}}},{"id":1077,"uris":["http://zotero.org/groups/5035977/items/29QCL3MG"],"itemData":{"id":1077,"type":"article-journal","abstract":"Manganese is one of the most abundant elements on Earth. The oxidation of manganese has long been theorized1-yet has not been demonstrated2-4-to fuel the growth of chemolithoautotrophic microorganisms. Here we refine an enrichment culture that exhibits exponential growth dependent on Mn(II) oxidation to a co-culture of two microbial species. Oxidation required viable bacteria at permissive temperatures, which resulted in the generation of small nodules of manganese oxide with which the cells associated. The majority member of the culture-which we designate 'Candidatus Manganitrophus noduliformans'-is affiliated to the phylum Nitrospirae (also known as Nitrospirota), but is distantly related to known species of Nitrospira and Leptospirillum. We isolated the minority member, a betaproteobacterium that does not oxidize Mn(II) alone, and designate it Ramlibacter lithotrophicus. Stable-isotope probing revealed 13CO2 fixation into cellular biomass that was dependent upon Mn(II) oxidation. Transcriptomic analysis revealed candidate pathways for coupling extracellular manganese oxidation to aerobic energy conservation and autotrophic CO2 fixation. These findings expand the known diversity of inorganic metabolisms that support life, and complete a biogeochemical energy cycle for manganese5,6 that may interface with other major global elemental cycles.","container-title":"Nature","DOI":"10.1038/s41586-020-2468-5","ISSN":"1476-4687","issue":"7816","journalAbbreviation":"Nature","language":"eng","note":"PMID: 32669693\nPMCID: PMC7802741","page":"453-458","source":"PubMed","title":"Bacterial chemolithoautotrophy via manganese oxidation","volume":"583","author":[{"family":"Yu","given":"Hang"},{"family":"Leadbetter","given":"Jared R."}],"issued":{"date-parts":[["2020",7]]}},"label":"page"}],"schema":"https://github.com/citation-style-language/schema/raw/master/csl-citation.json"} </w:instrText>
      </w:r>
      <w:r>
        <w:rPr>
          <w:rFonts w:ascii="Times New Roman" w:hAnsi="Times New Roman" w:cs="Times New Roman"/>
          <w:sz w:val="24"/>
          <w:szCs w:val="24"/>
          <w:lang w:val="en-US"/>
        </w:rPr>
        <w:fldChar w:fldCharType="separate"/>
      </w:r>
      <w:r w:rsidRPr="00003FCF">
        <w:rPr>
          <w:rFonts w:ascii="Times New Roman" w:hAnsi="Times New Roman" w:cs="Times New Roman"/>
          <w:sz w:val="24"/>
        </w:rPr>
        <w:t>(Furuta et al., 2023; Yu and Leadbetter, 2020)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396EB6A4" w14:textId="77777777" w:rsidR="004B278F" w:rsidRDefault="00042366" w:rsidP="00F8389E">
      <w:pPr>
        <w:spacing w:after="0" w:line="480" w:lineRule="auto"/>
        <w:rPr>
          <w:rFonts w:ascii="Times New Roman" w:hAnsi="Times New Roman" w:cs="Times New Roman"/>
          <w:sz w:val="24"/>
          <w:szCs w:val="24"/>
          <w:lang w:val="en-US"/>
        </w:rPr>
      </w:pPr>
      <w:r w:rsidRPr="00912291">
        <w:rPr>
          <w:rFonts w:ascii="Times New Roman" w:hAnsi="Times New Roman" w:cs="Times New Roman"/>
          <w:sz w:val="24"/>
          <w:szCs w:val="24"/>
          <w:lang w:val="en-US"/>
        </w:rPr>
        <w:t xml:space="preserve">Further visual analysis by SEM showed that </w:t>
      </w:r>
      <w:r>
        <w:rPr>
          <w:rFonts w:ascii="Times New Roman" w:hAnsi="Times New Roman" w:cs="Times New Roman"/>
          <w:sz w:val="24"/>
          <w:szCs w:val="24"/>
          <w:lang w:val="en-US"/>
        </w:rPr>
        <w:t xml:space="preserve">the </w:t>
      </w:r>
      <w:r w:rsidRPr="00912291">
        <w:rPr>
          <w:rFonts w:ascii="Times New Roman" w:hAnsi="Times New Roman" w:cs="Times New Roman"/>
          <w:sz w:val="24"/>
          <w:szCs w:val="24"/>
          <w:lang w:val="en-US"/>
        </w:rPr>
        <w:t>raw MnCO</w:t>
      </w:r>
      <w:r w:rsidRPr="00912291">
        <w:rPr>
          <w:rFonts w:ascii="Times New Roman" w:hAnsi="Times New Roman" w:cs="Times New Roman"/>
          <w:sz w:val="24"/>
          <w:szCs w:val="24"/>
          <w:vertAlign w:val="subscript"/>
          <w:lang w:val="en-US"/>
        </w:rPr>
        <w:t>3</w:t>
      </w:r>
      <w:r w:rsidRPr="00912291">
        <w:rPr>
          <w:rFonts w:ascii="Times New Roman" w:hAnsi="Times New Roman" w:cs="Times New Roman"/>
          <w:sz w:val="24"/>
          <w:szCs w:val="24"/>
          <w:lang w:val="en-US"/>
        </w:rPr>
        <w:t xml:space="preserve"> slurry particles (Fig. 2 A) covered the </w:t>
      </w:r>
      <w:r>
        <w:rPr>
          <w:rFonts w:ascii="Times New Roman" w:hAnsi="Times New Roman" w:cs="Times New Roman"/>
          <w:sz w:val="24"/>
          <w:szCs w:val="24"/>
          <w:lang w:val="en-US"/>
        </w:rPr>
        <w:t xml:space="preserve">control, </w:t>
      </w:r>
      <w:r w:rsidRPr="00912291">
        <w:rPr>
          <w:rFonts w:ascii="Times New Roman" w:hAnsi="Times New Roman" w:cs="Times New Roman"/>
          <w:sz w:val="24"/>
          <w:szCs w:val="24"/>
          <w:lang w:val="en-US"/>
        </w:rPr>
        <w:t xml:space="preserve">non-active biofilms (Fig. 2 B), </w:t>
      </w:r>
      <w:r>
        <w:rPr>
          <w:rFonts w:ascii="Times New Roman" w:hAnsi="Times New Roman" w:cs="Times New Roman"/>
          <w:sz w:val="24"/>
          <w:szCs w:val="24"/>
          <w:lang w:val="en-US"/>
        </w:rPr>
        <w:t>confirming the lack of conversion into nodules</w:t>
      </w:r>
      <w:r w:rsidRPr="00912291">
        <w:rPr>
          <w:rFonts w:ascii="Times New Roman" w:hAnsi="Times New Roman" w:cs="Times New Roman"/>
          <w:sz w:val="24"/>
          <w:szCs w:val="24"/>
          <w:lang w:val="en-US"/>
        </w:rPr>
        <w:t>.</w:t>
      </w:r>
      <w:r w:rsidRPr="00F8389E">
        <w:rPr>
          <w:rFonts w:ascii="Times New Roman" w:hAnsi="Times New Roman" w:cs="Times New Roman"/>
          <w:sz w:val="24"/>
          <w:szCs w:val="24"/>
          <w:lang w:val="en-US"/>
        </w:rPr>
        <w:t xml:space="preserve"> </w:t>
      </w:r>
      <w:r w:rsidRPr="00912291">
        <w:rPr>
          <w:rFonts w:ascii="Times New Roman" w:hAnsi="Times New Roman" w:cs="Times New Roman"/>
          <w:sz w:val="24"/>
          <w:szCs w:val="24"/>
          <w:lang w:val="en-US"/>
        </w:rPr>
        <w:t xml:space="preserve">On the other hand, the aggregates in active biofilms (Fig. 2 C and E) mostly contained </w:t>
      </w:r>
      <w:r w:rsidRPr="00A92B65">
        <w:rPr>
          <w:rFonts w:ascii="Times New Roman" w:hAnsi="Times New Roman" w:cs="Times New Roman"/>
          <w:sz w:val="24"/>
          <w:szCs w:val="24"/>
          <w:lang w:val="en-US"/>
        </w:rPr>
        <w:t xml:space="preserve">Mn </w:t>
      </w:r>
      <w:r>
        <w:rPr>
          <w:rFonts w:ascii="Times New Roman" w:hAnsi="Times New Roman" w:cs="Times New Roman"/>
          <w:sz w:val="24"/>
          <w:szCs w:val="24"/>
          <w:lang w:val="en-US"/>
        </w:rPr>
        <w:t xml:space="preserve">in the form of </w:t>
      </w:r>
      <w:r w:rsidRPr="00A92B65">
        <w:rPr>
          <w:rFonts w:ascii="Times New Roman" w:hAnsi="Times New Roman" w:cs="Times New Roman"/>
          <w:sz w:val="24"/>
          <w:szCs w:val="24"/>
          <w:lang w:val="en-US"/>
        </w:rPr>
        <w:t xml:space="preserve">crystals </w:t>
      </w:r>
      <w:r>
        <w:rPr>
          <w:rFonts w:ascii="Times New Roman" w:hAnsi="Times New Roman" w:cs="Times New Roman"/>
          <w:sz w:val="24"/>
          <w:szCs w:val="24"/>
          <w:lang w:val="en-US"/>
        </w:rPr>
        <w:t>with</w:t>
      </w:r>
      <w:r w:rsidRPr="00A92B65">
        <w:rPr>
          <w:rFonts w:ascii="Times New Roman" w:hAnsi="Times New Roman" w:cs="Times New Roman"/>
          <w:sz w:val="24"/>
          <w:szCs w:val="24"/>
          <w:lang w:val="en-US"/>
        </w:rPr>
        <w:t xml:space="preserve"> nanoflower structures</w:t>
      </w:r>
      <w:r w:rsidRPr="00912291">
        <w:rPr>
          <w:rFonts w:ascii="Times New Roman" w:hAnsi="Times New Roman" w:cs="Times New Roman"/>
          <w:sz w:val="24"/>
          <w:szCs w:val="24"/>
          <w:lang w:val="en-US"/>
        </w:rPr>
        <w:t xml:space="preserve">, clearly distinguishable by shape in comparison to the </w:t>
      </w:r>
      <w:r>
        <w:rPr>
          <w:rFonts w:ascii="Times New Roman" w:hAnsi="Times New Roman" w:cs="Times New Roman"/>
          <w:sz w:val="24"/>
          <w:szCs w:val="24"/>
          <w:lang w:val="en-US"/>
        </w:rPr>
        <w:t xml:space="preserve">raw </w:t>
      </w:r>
      <w:r w:rsidRPr="00912291">
        <w:rPr>
          <w:rFonts w:ascii="Times New Roman" w:hAnsi="Times New Roman" w:cs="Times New Roman"/>
          <w:sz w:val="24"/>
          <w:szCs w:val="24"/>
          <w:lang w:val="en-US"/>
        </w:rPr>
        <w:t>MnCO</w:t>
      </w:r>
      <w:r w:rsidRPr="00912291">
        <w:rPr>
          <w:rFonts w:ascii="Times New Roman" w:hAnsi="Times New Roman" w:cs="Times New Roman"/>
          <w:sz w:val="24"/>
          <w:szCs w:val="24"/>
          <w:vertAlign w:val="subscript"/>
          <w:lang w:val="en-US"/>
        </w:rPr>
        <w:t>3</w:t>
      </w:r>
      <w:r w:rsidRPr="00912291">
        <w:rPr>
          <w:rFonts w:ascii="Times New Roman" w:hAnsi="Times New Roman" w:cs="Times New Roman"/>
          <w:sz w:val="24"/>
          <w:szCs w:val="24"/>
          <w:lang w:val="en-US"/>
        </w:rPr>
        <w:t xml:space="preserve"> particles (Fig. 2 D and F). </w:t>
      </w:r>
      <w:r>
        <w:rPr>
          <w:rFonts w:ascii="Times New Roman" w:hAnsi="Times New Roman" w:cs="Times New Roman"/>
          <w:sz w:val="24"/>
          <w:szCs w:val="24"/>
          <w:lang w:val="en-US"/>
        </w:rPr>
        <w:t>M</w:t>
      </w:r>
      <w:r w:rsidRPr="002034AD">
        <w:rPr>
          <w:rFonts w:ascii="Times New Roman" w:hAnsi="Times New Roman" w:cs="Times New Roman"/>
          <w:sz w:val="24"/>
          <w:szCs w:val="24"/>
          <w:lang w:val="en-US"/>
        </w:rPr>
        <w:t xml:space="preserve">ost </w:t>
      </w:r>
      <w:proofErr w:type="spellStart"/>
      <w:r>
        <w:rPr>
          <w:rFonts w:ascii="Times New Roman" w:hAnsi="Times New Roman" w:cs="Times New Roman"/>
          <w:sz w:val="24"/>
          <w:szCs w:val="24"/>
          <w:lang w:val="en-US"/>
        </w:rPr>
        <w:t>MnOx</w:t>
      </w:r>
      <w:proofErr w:type="spellEnd"/>
      <w:r w:rsidRPr="002034AD">
        <w:rPr>
          <w:rFonts w:ascii="Times New Roman" w:hAnsi="Times New Roman" w:cs="Times New Roman"/>
          <w:sz w:val="24"/>
          <w:szCs w:val="24"/>
          <w:lang w:val="en-US"/>
        </w:rPr>
        <w:t xml:space="preserve"> </w:t>
      </w:r>
      <w:r>
        <w:rPr>
          <w:rFonts w:ascii="Times New Roman" w:hAnsi="Times New Roman" w:cs="Times New Roman"/>
          <w:sz w:val="24"/>
          <w:szCs w:val="24"/>
          <w:lang w:val="en-US"/>
        </w:rPr>
        <w:t>formed via</w:t>
      </w:r>
      <w:r w:rsidRPr="002034AD">
        <w:rPr>
          <w:rFonts w:ascii="Times New Roman" w:hAnsi="Times New Roman" w:cs="Times New Roman"/>
          <w:sz w:val="24"/>
          <w:szCs w:val="24"/>
          <w:lang w:val="en-US"/>
        </w:rPr>
        <w:t xml:space="preserve"> </w:t>
      </w:r>
      <w:r>
        <w:rPr>
          <w:rFonts w:ascii="Times New Roman" w:hAnsi="Times New Roman" w:cs="Times New Roman"/>
          <w:sz w:val="24"/>
          <w:szCs w:val="24"/>
          <w:lang w:val="en-US"/>
        </w:rPr>
        <w:t>biological oxidation</w:t>
      </w:r>
      <w:r w:rsidRPr="002034AD">
        <w:rPr>
          <w:rFonts w:ascii="Times New Roman" w:hAnsi="Times New Roman" w:cs="Times New Roman"/>
          <w:sz w:val="24"/>
          <w:szCs w:val="24"/>
          <w:lang w:val="en-US"/>
        </w:rPr>
        <w:t xml:space="preserve"> </w:t>
      </w:r>
      <w:r>
        <w:rPr>
          <w:rFonts w:ascii="Times New Roman" w:hAnsi="Times New Roman" w:cs="Times New Roman"/>
          <w:sz w:val="24"/>
          <w:szCs w:val="24"/>
          <w:lang w:val="en-US"/>
        </w:rPr>
        <w:t>in the</w:t>
      </w:r>
      <w:r w:rsidRPr="002034AD">
        <w:rPr>
          <w:rFonts w:ascii="Times New Roman" w:hAnsi="Times New Roman" w:cs="Times New Roman"/>
          <w:sz w:val="24"/>
          <w:szCs w:val="24"/>
          <w:lang w:val="en-US"/>
        </w:rPr>
        <w:t xml:space="preserve"> environment</w:t>
      </w:r>
      <w:r>
        <w:rPr>
          <w:rFonts w:ascii="Times New Roman" w:hAnsi="Times New Roman" w:cs="Times New Roman"/>
          <w:sz w:val="24"/>
          <w:szCs w:val="24"/>
          <w:lang w:val="en-US"/>
        </w:rPr>
        <w:t xml:space="preserve"> were found to have a</w:t>
      </w:r>
      <w:r w:rsidRPr="002034AD">
        <w:rPr>
          <w:rFonts w:ascii="Times New Roman" w:hAnsi="Times New Roman" w:cs="Times New Roman"/>
          <w:sz w:val="24"/>
          <w:szCs w:val="24"/>
          <w:lang w:val="en-US"/>
        </w:rPr>
        <w:t xml:space="preserve"> 3D flower-like layered structure, such as </w:t>
      </w:r>
      <w:proofErr w:type="spellStart"/>
      <w:r w:rsidRPr="002034AD">
        <w:rPr>
          <w:rFonts w:ascii="Times New Roman" w:hAnsi="Times New Roman" w:cs="Times New Roman"/>
          <w:sz w:val="24"/>
          <w:szCs w:val="24"/>
          <w:lang w:val="en-US"/>
        </w:rPr>
        <w:t>buserite</w:t>
      </w:r>
      <w:proofErr w:type="spellEnd"/>
      <w:r w:rsidR="00F91B71">
        <w:rPr>
          <w:rFonts w:ascii="Times New Roman" w:hAnsi="Times New Roman" w:cs="Times New Roman"/>
          <w:sz w:val="24"/>
          <w:szCs w:val="24"/>
          <w:lang w:val="en-US"/>
        </w:rPr>
        <w:t xml:space="preserve"> and</w:t>
      </w:r>
      <w:r w:rsidRPr="002034AD">
        <w:rPr>
          <w:rFonts w:ascii="Times New Roman" w:hAnsi="Times New Roman" w:cs="Times New Roman"/>
          <w:sz w:val="24"/>
          <w:szCs w:val="24"/>
          <w:lang w:val="en-US"/>
        </w:rPr>
        <w:t xml:space="preserve"> </w:t>
      </w:r>
      <w:proofErr w:type="spellStart"/>
      <w:r w:rsidRPr="002034AD">
        <w:rPr>
          <w:rFonts w:ascii="Times New Roman" w:hAnsi="Times New Roman" w:cs="Times New Roman"/>
          <w:sz w:val="24"/>
          <w:szCs w:val="24"/>
          <w:lang w:val="en-US"/>
        </w:rPr>
        <w:t>birnessite</w:t>
      </w:r>
      <w:proofErr w:type="spellEnd"/>
      <w:r w:rsidRPr="002034AD">
        <w:rPr>
          <w:rFonts w:ascii="Times New Roman" w:hAnsi="Times New Roman" w:cs="Times New Roman"/>
          <w:sz w:val="24"/>
          <w:szCs w:val="24"/>
          <w:lang w:val="en-US"/>
        </w:rPr>
        <w:t xml:space="preserve"> </w:t>
      </w:r>
      <w:r w:rsidR="00F91B71">
        <w:rPr>
          <w:rFonts w:ascii="Times New Roman" w:hAnsi="Times New Roman" w:cs="Times New Roman"/>
          <w:sz w:val="24"/>
          <w:szCs w:val="24"/>
          <w:lang w:val="en-US"/>
        </w:rPr>
        <w:t>(</w:t>
      </w:r>
      <w:r w:rsidRPr="002034AD">
        <w:rPr>
          <w:rFonts w:ascii="Times New Roman" w:hAnsi="Times New Roman" w:cs="Times New Roman"/>
          <w:sz w:val="24"/>
          <w:szCs w:val="24"/>
          <w:lang w:val="en-US"/>
        </w:rPr>
        <w:t>δ-Mn</w:t>
      </w:r>
      <w:r>
        <w:rPr>
          <w:rFonts w:ascii="Times New Roman" w:hAnsi="Times New Roman" w:cs="Times New Roman"/>
          <w:sz w:val="24"/>
          <w:szCs w:val="24"/>
          <w:lang w:val="en-US"/>
        </w:rPr>
        <w:t>O</w:t>
      </w:r>
      <w:r w:rsidRPr="004F46C5">
        <w:rPr>
          <w:rFonts w:ascii="Times New Roman" w:hAnsi="Times New Roman" w:cs="Times New Roman"/>
          <w:sz w:val="24"/>
          <w:szCs w:val="24"/>
          <w:vertAlign w:val="subscript"/>
          <w:lang w:val="en-US"/>
        </w:rPr>
        <w:t>2</w:t>
      </w:r>
      <w:r w:rsidR="00F91B71" w:rsidRPr="00F91B71">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{"citationID":"ZioBQqec","properties":{"formattedCitation":"(Li et al., 2021)","plainCitation":"(Li et al., 2021)","noteIndex":0},"citationItems":[{"id":1256,"uris":["http://zotero.org/groups/5035977/items/KDXKHW3V"],"itemData":{"id":1256,"type":"article-journal","abstract":"Birnessite nanoflowers composed of layers have been proven to be the strongest adsorbent and oxidant in the surface environment. However, the current synthesis methods of birnessite nanoflowers are suffering from long reaction time and high reaction temperature. Based on these, this paper explores a new method for the rapid and controlled synthesis of layered manganese oxides. The method relies on the molar ratios of KMnO4 and H2O2 redox reacting species to drive the production of birnessite nanoflowers under acidic conditions. The molar ratios of KMnO4 and H2O2 are the key to the crystal structure of the as-prepared. It was found that when the molar ratios of KMnO4 and H2O2 is from 1:1.25 to 1:1.90, the sample is birnessite nanoflowers, and when the ratio is increased to 1:2.0, the sample is a mixture of birnessite nanoflowers and feitknechtite nanoplates. Among the as-prepared samples, BF-1.85 (molar ratios of KMnO4 and H2O2 is 1:1.85) shows the highest capacity for Pb2+ adsorption (2,955 mmol/kg) and greatest degradation efficiency of phenol and TOC. The method proposed herein is economical and controllable, and it yields products with high efficiency for the elimination of inorganic and organic pollutants.","container-title":"Frontiers in Chemistry","ISSN":"2296-2646","source":"Frontiers","title":"The Controlled Synthesis of Birnessite Nanoflowers via H2O2 Reducing KMnO4 For Efficient Adsorption and Photooxidation Activity","URL":"https://www.frontiersin.org/articles/10.3389/fchem.2021.699513","volume":"9","author":[{"family":"Li","given":"Yang"},{"family":"Jiang","given":"Guanjie"},{"family":"Ouyang","given":"Nanqi"},{"family":"Qin","given":"Zhangjie"},{"family":"Lan","given":"Shuai"},{"family":"Zhang","given":"Qin"}],"accessed":{"date-parts":[["2023",9,8]]},"issued":{"date-parts":[["2021"]]}}}],"schema":"https://github.com/citation-style-language/schema/raw/master/csl-citation.json"} </w:instrText>
      </w:r>
      <w:r>
        <w:rPr>
          <w:rFonts w:ascii="Times New Roman" w:hAnsi="Times New Roman" w:cs="Times New Roman"/>
          <w:sz w:val="24"/>
          <w:szCs w:val="24"/>
          <w:lang w:val="en-US"/>
        </w:rPr>
        <w:fldChar w:fldCharType="separate"/>
      </w:r>
      <w:r w:rsidRPr="00003FCF">
        <w:rPr>
          <w:rFonts w:ascii="Times New Roman" w:hAnsi="Times New Roman" w:cs="Times New Roman"/>
          <w:sz w:val="24"/>
        </w:rPr>
        <w:t>(Li et al., 2021)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14:paraId="45236E7C" w14:textId="7F25B877" w:rsidR="00042366" w:rsidRPr="001A5C75" w:rsidRDefault="00042366" w:rsidP="00F8389E">
      <w:pPr>
        <w:spacing w:after="0" w:line="480" w:lineRule="auto"/>
        <w:rPr>
          <w:rFonts w:ascii="Times New Roman" w:hAnsi="Times New Roman" w:cs="Times New Roman"/>
          <w:sz w:val="24"/>
          <w:szCs w:val="24"/>
          <w:lang w:val="en-US"/>
        </w:rPr>
      </w:pPr>
      <w:r w:rsidRPr="002034AD">
        <w:rPr>
          <w:rFonts w:ascii="Times New Roman" w:hAnsi="Times New Roman" w:cs="Times New Roman"/>
          <w:sz w:val="24"/>
          <w:szCs w:val="24"/>
        </w:rPr>
        <w:t xml:space="preserve">It is worth noting that </w:t>
      </w:r>
      <w:r>
        <w:rPr>
          <w:rFonts w:ascii="Times New Roman" w:hAnsi="Times New Roman" w:cs="Times New Roman"/>
          <w:sz w:val="24"/>
          <w:szCs w:val="24"/>
        </w:rPr>
        <w:t>the active</w:t>
      </w:r>
      <w:r w:rsidRPr="002034AD">
        <w:rPr>
          <w:rFonts w:ascii="Times New Roman" w:hAnsi="Times New Roman" w:cs="Times New Roman"/>
          <w:sz w:val="24"/>
          <w:szCs w:val="24"/>
        </w:rPr>
        <w:t xml:space="preserve"> biofilms originated from IB in September showed </w:t>
      </w:r>
      <w:r>
        <w:rPr>
          <w:rFonts w:ascii="Times New Roman" w:hAnsi="Times New Roman" w:cs="Times New Roman"/>
          <w:sz w:val="24"/>
          <w:szCs w:val="24"/>
        </w:rPr>
        <w:t xml:space="preserve">a </w:t>
      </w:r>
      <w:r w:rsidR="003E2E48">
        <w:rPr>
          <w:rFonts w:ascii="Times New Roman" w:hAnsi="Times New Roman" w:cs="Times New Roman"/>
          <w:sz w:val="24"/>
          <w:szCs w:val="24"/>
        </w:rPr>
        <w:t>higher presence</w:t>
      </w:r>
      <w:r w:rsidRPr="002034AD">
        <w:rPr>
          <w:rFonts w:ascii="Times New Roman" w:hAnsi="Times New Roman" w:cs="Times New Roman"/>
          <w:sz w:val="24"/>
          <w:szCs w:val="24"/>
        </w:rPr>
        <w:t xml:space="preserve"> of </w:t>
      </w:r>
      <w:r>
        <w:rPr>
          <w:rFonts w:ascii="Times New Roman" w:hAnsi="Times New Roman" w:cs="Times New Roman"/>
          <w:sz w:val="24"/>
          <w:szCs w:val="24"/>
        </w:rPr>
        <w:t>nanoflower structures</w:t>
      </w:r>
      <w:r w:rsidRPr="002034AD">
        <w:rPr>
          <w:rFonts w:ascii="Times New Roman" w:hAnsi="Times New Roman" w:cs="Times New Roman"/>
          <w:sz w:val="24"/>
          <w:szCs w:val="24"/>
        </w:rPr>
        <w:t xml:space="preserve"> (Fig. 2 C) than the bottles inoculated with</w:t>
      </w:r>
      <w:r>
        <w:rPr>
          <w:rFonts w:ascii="Times New Roman" w:hAnsi="Times New Roman" w:cs="Times New Roman"/>
          <w:sz w:val="24"/>
          <w:szCs w:val="24"/>
        </w:rPr>
        <w:t xml:space="preserve"> the</w:t>
      </w:r>
      <w:r w:rsidRPr="002034AD">
        <w:rPr>
          <w:rFonts w:ascii="Times New Roman" w:hAnsi="Times New Roman" w:cs="Times New Roman"/>
          <w:sz w:val="24"/>
          <w:szCs w:val="24"/>
        </w:rPr>
        <w:t xml:space="preserve"> January IB, in which more unconverted MnCO</w:t>
      </w:r>
      <w:r w:rsidRPr="002034AD">
        <w:rPr>
          <w:rFonts w:ascii="Times New Roman" w:hAnsi="Times New Roman" w:cs="Times New Roman"/>
          <w:sz w:val="24"/>
          <w:szCs w:val="24"/>
          <w:vertAlign w:val="subscript"/>
        </w:rPr>
        <w:t>3</w:t>
      </w:r>
      <w:r w:rsidRPr="002034AD">
        <w:rPr>
          <w:rFonts w:ascii="Times New Roman" w:hAnsi="Times New Roman" w:cs="Times New Roman"/>
          <w:sz w:val="24"/>
          <w:szCs w:val="24"/>
        </w:rPr>
        <w:t xml:space="preserve"> particles were visible (Fig. 2 E).</w:t>
      </w:r>
      <w:r>
        <w:rPr>
          <w:rFonts w:ascii="Times New Roman" w:hAnsi="Times New Roman" w:cs="Times New Roman"/>
          <w:sz w:val="24"/>
          <w:szCs w:val="24"/>
        </w:rPr>
        <w:t xml:space="preserve">  </w:t>
      </w:r>
      <w:r w:rsidR="00F8389E" w:rsidRPr="002034AD">
        <w:rPr>
          <w:rFonts w:ascii="Times New Roman" w:hAnsi="Times New Roman" w:cs="Times New Roman"/>
          <w:sz w:val="24"/>
          <w:szCs w:val="24"/>
        </w:rPr>
        <w:t xml:space="preserve">This could be a consequence of maintenance procedures to the BAC filters </w:t>
      </w:r>
      <w:r w:rsidR="00525241">
        <w:rPr>
          <w:rFonts w:ascii="Times New Roman" w:hAnsi="Times New Roman" w:cs="Times New Roman"/>
          <w:sz w:val="24"/>
          <w:szCs w:val="24"/>
        </w:rPr>
        <w:t>preceding</w:t>
      </w:r>
      <w:r w:rsidR="00F8389E" w:rsidRPr="002034AD">
        <w:rPr>
          <w:rFonts w:ascii="Times New Roman" w:hAnsi="Times New Roman" w:cs="Times New Roman"/>
          <w:sz w:val="24"/>
          <w:szCs w:val="24"/>
        </w:rPr>
        <w:t xml:space="preserve"> the January sampling, which left the BAC granules without nutrients </w:t>
      </w:r>
      <w:r w:rsidR="00F8389E" w:rsidRPr="00912291">
        <w:rPr>
          <w:rFonts w:ascii="Times New Roman" w:hAnsi="Times New Roman" w:cs="Times New Roman"/>
          <w:sz w:val="24"/>
          <w:szCs w:val="24"/>
          <w:lang w:val="en-US"/>
        </w:rPr>
        <w:t>and minerals for 7 days</w:t>
      </w:r>
      <w:r w:rsidR="00F8389E">
        <w:rPr>
          <w:rFonts w:ascii="Times New Roman" w:hAnsi="Times New Roman" w:cs="Times New Roman"/>
          <w:sz w:val="24"/>
          <w:szCs w:val="24"/>
          <w:lang w:val="en-US"/>
        </w:rPr>
        <w:t>, potentially changing the microbial community composition</w:t>
      </w:r>
      <w:r w:rsidR="00F8389E" w:rsidRPr="00912291">
        <w:rPr>
          <w:rFonts w:ascii="Times New Roman" w:hAnsi="Times New Roman" w:cs="Times New Roman"/>
          <w:sz w:val="24"/>
          <w:szCs w:val="24"/>
          <w:lang w:val="en-US"/>
        </w:rPr>
        <w:t>.</w:t>
      </w:r>
      <w:r w:rsidR="009B2144" w:rsidRPr="009B2144">
        <w:rPr>
          <w:rFonts w:ascii="Times New Roman" w:hAnsi="Times New Roman" w:cs="Times New Roman"/>
          <w:sz w:val="24"/>
          <w:szCs w:val="24"/>
          <w:lang w:val="en-US"/>
        </w:rPr>
        <w:t xml:space="preserve"> </w:t>
      </w:r>
      <w:r w:rsidR="00525241">
        <w:rPr>
          <w:rFonts w:ascii="Times New Roman" w:hAnsi="Times New Roman" w:cs="Times New Roman"/>
          <w:sz w:val="24"/>
          <w:szCs w:val="24"/>
          <w:lang w:val="en-US"/>
        </w:rPr>
        <w:t xml:space="preserve">Based on </w:t>
      </w:r>
      <w:r w:rsidR="009B2144" w:rsidRPr="009729DC">
        <w:rPr>
          <w:rFonts w:ascii="Times New Roman" w:hAnsi="Times New Roman" w:cs="Times New Roman"/>
          <w:sz w:val="24"/>
          <w:szCs w:val="24"/>
          <w:lang w:val="en-US"/>
        </w:rPr>
        <w:t>VSS measurements</w:t>
      </w:r>
      <w:r w:rsidR="00525241">
        <w:rPr>
          <w:rFonts w:ascii="Times New Roman" w:hAnsi="Times New Roman" w:cs="Times New Roman"/>
          <w:sz w:val="24"/>
          <w:szCs w:val="24"/>
          <w:lang w:val="en-US"/>
        </w:rPr>
        <w:t xml:space="preserve">, </w:t>
      </w:r>
      <w:r w:rsidR="009B2144" w:rsidRPr="009729DC">
        <w:rPr>
          <w:rFonts w:ascii="Times New Roman" w:hAnsi="Times New Roman" w:cs="Times New Roman"/>
          <w:sz w:val="24"/>
          <w:szCs w:val="24"/>
          <w:lang w:val="en-US"/>
        </w:rPr>
        <w:t xml:space="preserve">active biofilms developed over time </w:t>
      </w:r>
      <w:r w:rsidR="00525241">
        <w:rPr>
          <w:rFonts w:ascii="Times New Roman" w:hAnsi="Times New Roman" w:cs="Times New Roman"/>
          <w:sz w:val="24"/>
          <w:szCs w:val="24"/>
          <w:lang w:val="en-US"/>
        </w:rPr>
        <w:t>compared to</w:t>
      </w:r>
      <w:r w:rsidR="009B2144" w:rsidRPr="009729DC">
        <w:rPr>
          <w:rFonts w:ascii="Times New Roman" w:hAnsi="Times New Roman" w:cs="Times New Roman"/>
          <w:sz w:val="24"/>
          <w:szCs w:val="24"/>
          <w:lang w:val="en-US"/>
        </w:rPr>
        <w:t xml:space="preserve"> the start-up</w:t>
      </w:r>
      <w:r w:rsidR="00525241">
        <w:rPr>
          <w:rFonts w:ascii="Times New Roman" w:hAnsi="Times New Roman" w:cs="Times New Roman"/>
          <w:sz w:val="24"/>
          <w:szCs w:val="24"/>
          <w:lang w:val="en-US"/>
        </w:rPr>
        <w:t xml:space="preserve"> IB</w:t>
      </w:r>
      <w:r w:rsidR="009B2144" w:rsidRPr="009729DC">
        <w:rPr>
          <w:rFonts w:ascii="Times New Roman" w:hAnsi="Times New Roman" w:cs="Times New Roman"/>
          <w:sz w:val="24"/>
          <w:szCs w:val="24"/>
          <w:lang w:val="en-US"/>
        </w:rPr>
        <w:t>, while control, non-active biofilms remained stable (Table 1)</w:t>
      </w:r>
      <w:r w:rsidR="001C07ED">
        <w:rPr>
          <w:rFonts w:ascii="Times New Roman" w:hAnsi="Times New Roman" w:cs="Times New Roman"/>
          <w:sz w:val="24"/>
          <w:szCs w:val="24"/>
          <w:lang w:val="en-US"/>
        </w:rPr>
        <w:t xml:space="preserve">. </w:t>
      </w:r>
      <w:r>
        <w:rPr>
          <w:rFonts w:ascii="Times New Roman" w:hAnsi="Times New Roman" w:cs="Times New Roman"/>
          <w:sz w:val="24"/>
          <w:szCs w:val="24"/>
          <w:lang w:val="en-US"/>
        </w:rPr>
        <w:t>Assuming that the growth is only related to either</w:t>
      </w:r>
      <w:r w:rsidRPr="00E3347C">
        <w:rPr>
          <w:rFonts w:ascii="Times New Roman" w:hAnsi="Times New Roman" w:cs="Times New Roman"/>
          <w:sz w:val="24"/>
          <w:szCs w:val="24"/>
          <w:lang w:val="en-US"/>
        </w:rPr>
        <w:t xml:space="preserve"> </w:t>
      </w:r>
      <w:r>
        <w:rPr>
          <w:rFonts w:ascii="Times New Roman" w:hAnsi="Times New Roman" w:cs="Times New Roman"/>
          <w:sz w:val="24"/>
          <w:szCs w:val="24"/>
          <w:lang w:val="en-US"/>
        </w:rPr>
        <w:t>heterotrophic</w:t>
      </w:r>
      <w:r w:rsidRPr="00E3347C">
        <w:rPr>
          <w:rFonts w:ascii="Times New Roman" w:hAnsi="Times New Roman" w:cs="Times New Roman"/>
          <w:sz w:val="24"/>
          <w:szCs w:val="24"/>
          <w:lang w:val="en-US"/>
        </w:rPr>
        <w:t xml:space="preserve"> utilization of total organics (indicated as total chemical oxygen demand</w:t>
      </w:r>
      <w:r>
        <w:rPr>
          <w:rFonts w:ascii="Times New Roman" w:hAnsi="Times New Roman" w:cs="Times New Roman"/>
          <w:sz w:val="24"/>
          <w:szCs w:val="24"/>
          <w:lang w:val="en-US"/>
        </w:rPr>
        <w:t xml:space="preserve"> (</w:t>
      </w:r>
      <w:proofErr w:type="spellStart"/>
      <w:r w:rsidRPr="00E3347C">
        <w:rPr>
          <w:rFonts w:ascii="Times New Roman" w:hAnsi="Times New Roman" w:cs="Times New Roman"/>
          <w:sz w:val="24"/>
          <w:szCs w:val="24"/>
          <w:lang w:val="en-US"/>
        </w:rPr>
        <w:t>tCOD</w:t>
      </w:r>
      <w:proofErr w:type="spellEnd"/>
      <w:r>
        <w:rPr>
          <w:rFonts w:ascii="Times New Roman" w:hAnsi="Times New Roman" w:cs="Times New Roman"/>
          <w:sz w:val="24"/>
          <w:szCs w:val="24"/>
          <w:lang w:val="en-US"/>
        </w:rPr>
        <w:t>)</w:t>
      </w:r>
      <w:r w:rsidRPr="00E3347C">
        <w:rPr>
          <w:rFonts w:ascii="Times New Roman" w:hAnsi="Times New Roman" w:cs="Times New Roman"/>
          <w:sz w:val="24"/>
          <w:szCs w:val="24"/>
          <w:lang w:val="en-US"/>
        </w:rPr>
        <w:t xml:space="preserve">, Table S1) or </w:t>
      </w:r>
      <w:r>
        <w:rPr>
          <w:rFonts w:ascii="Times New Roman" w:hAnsi="Times New Roman" w:cs="Times New Roman"/>
          <w:sz w:val="24"/>
          <w:szCs w:val="24"/>
          <w:lang w:val="en-US"/>
        </w:rPr>
        <w:t xml:space="preserve">autotrophic consumption of </w:t>
      </w:r>
      <w:r w:rsidRPr="00E3347C">
        <w:rPr>
          <w:rFonts w:ascii="Times New Roman" w:hAnsi="Times New Roman" w:cs="Times New Roman"/>
          <w:sz w:val="24"/>
          <w:szCs w:val="24"/>
          <w:lang w:val="en-US"/>
        </w:rPr>
        <w:t>(bi)carbonate ions from MnCO</w:t>
      </w:r>
      <w:r w:rsidRPr="00957990">
        <w:rPr>
          <w:rFonts w:ascii="Times New Roman" w:hAnsi="Times New Roman" w:cs="Times New Roman"/>
          <w:sz w:val="24"/>
          <w:szCs w:val="24"/>
          <w:vertAlign w:val="subscript"/>
          <w:lang w:val="en-US"/>
        </w:rPr>
        <w:t>3</w:t>
      </w:r>
      <w:r w:rsidRPr="00E3347C">
        <w:rPr>
          <w:rFonts w:ascii="Times New Roman" w:hAnsi="Times New Roman" w:cs="Times New Roman"/>
          <w:sz w:val="24"/>
          <w:szCs w:val="24"/>
          <w:lang w:val="en-US"/>
        </w:rPr>
        <w:t xml:space="preserve"> </w:t>
      </w:r>
      <w:r w:rsidRPr="00957990">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{"citationID":"J0NXcOSQ","properties":{"formattedCitation":"(Nealson, 2006)","plainCitation":"(Nealson, 2006)","noteIndex":0},"citationItems":[{"id":646,"uris":["http://zotero.org/groups/4931394/items/N4DW9Q5U"],"itemData":{"id":646,"type":"chapter","container-title":"The Prokaryotes","event-place":"New York, NY","ISBN":"978-0-387-25495-1","language":"en","note":"DOI: 10.1007/0-387-30745-1_11","page":"222-231","publisher":"Springer New York","publisher-place":"New York, NY","source":"DOI.org (Crossref)","title":"The Manganese-Oxidizing Bacteria","URL":"http://link.springer.com/10.1007/0-387-30745-1_11","editor":[{"family":"Dworkin","given":"Martin"},{"family":"Falkow","given":"Stanley"},{"family":"Rosenberg","given":"Eugene"},{"family":"Schleifer","given":"Karl-Heinz"},{"family":"Stackebrandt","given":"Erko"}],"author":[{"family":"Nealson","given":"Kenneth H."}],"accessed":{"date-parts":[["2022",11,11]]},"issued":{"date-parts":[["2006"]]}}}],"schema":"https://github.com/citation-style-language/schema/raw/master/csl-citation.json"} </w:instrText>
      </w:r>
      <w:r w:rsidRPr="00957990">
        <w:rPr>
          <w:rFonts w:ascii="Times New Roman" w:hAnsi="Times New Roman" w:cs="Times New Roman"/>
          <w:sz w:val="24"/>
          <w:szCs w:val="24"/>
          <w:lang w:val="en-US"/>
        </w:rPr>
        <w:fldChar w:fldCharType="separate"/>
      </w:r>
      <w:r w:rsidRPr="00003FCF">
        <w:rPr>
          <w:rFonts w:ascii="Times New Roman" w:hAnsi="Times New Roman" w:cs="Times New Roman"/>
          <w:sz w:val="24"/>
        </w:rPr>
        <w:t>(Nealson, 2006)</w:t>
      </w:r>
      <w:r w:rsidRPr="00957990">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Pr="00E3347C">
        <w:rPr>
          <w:rFonts w:ascii="Times New Roman" w:hAnsi="Times New Roman" w:cs="Times New Roman"/>
          <w:sz w:val="24"/>
          <w:szCs w:val="24"/>
          <w:lang w:val="en-US"/>
        </w:rPr>
        <w:t xml:space="preserve">VSS </w:t>
      </w:r>
      <w:r>
        <w:rPr>
          <w:rFonts w:ascii="Times New Roman" w:hAnsi="Times New Roman" w:cs="Times New Roman"/>
          <w:sz w:val="24"/>
          <w:szCs w:val="24"/>
          <w:lang w:val="en-US"/>
        </w:rPr>
        <w:t xml:space="preserve">values </w:t>
      </w:r>
      <w:r w:rsidRPr="00E3347C">
        <w:rPr>
          <w:rFonts w:ascii="Times New Roman" w:hAnsi="Times New Roman" w:cs="Times New Roman"/>
          <w:sz w:val="24"/>
          <w:szCs w:val="24"/>
          <w:lang w:val="en-US"/>
        </w:rPr>
        <w:t xml:space="preserve">for </w:t>
      </w:r>
      <w:r>
        <w:rPr>
          <w:rFonts w:ascii="Times New Roman" w:hAnsi="Times New Roman" w:cs="Times New Roman"/>
          <w:sz w:val="24"/>
          <w:szCs w:val="24"/>
          <w:lang w:val="en-US"/>
        </w:rPr>
        <w:t>both</w:t>
      </w:r>
      <w:r w:rsidRPr="00E3347C">
        <w:rPr>
          <w:rFonts w:ascii="Times New Roman" w:hAnsi="Times New Roman" w:cs="Times New Roman"/>
          <w:sz w:val="24"/>
          <w:szCs w:val="24"/>
          <w:lang w:val="en-US"/>
        </w:rPr>
        <w:t xml:space="preserve"> experiments w</w:t>
      </w:r>
      <w:r>
        <w:rPr>
          <w:rFonts w:ascii="Times New Roman" w:hAnsi="Times New Roman" w:cs="Times New Roman"/>
          <w:sz w:val="24"/>
          <w:szCs w:val="24"/>
          <w:lang w:val="en-US"/>
        </w:rPr>
        <w:t>ere</w:t>
      </w:r>
      <w:r w:rsidRPr="00E3347C">
        <w:rPr>
          <w:rFonts w:ascii="Times New Roman" w:hAnsi="Times New Roman" w:cs="Times New Roman"/>
          <w:sz w:val="24"/>
          <w:szCs w:val="24"/>
          <w:lang w:val="en-US"/>
        </w:rPr>
        <w:t xml:space="preserve"> relatively high compared to BAC biofilms growing </w:t>
      </w:r>
      <w:r>
        <w:rPr>
          <w:rFonts w:ascii="Times New Roman" w:hAnsi="Times New Roman" w:cs="Times New Roman"/>
          <w:sz w:val="24"/>
          <w:szCs w:val="24"/>
          <w:lang w:val="en-US"/>
        </w:rPr>
        <w:t>under</w:t>
      </w:r>
      <w:r w:rsidRPr="00E3347C">
        <w:rPr>
          <w:rFonts w:ascii="Times New Roman" w:hAnsi="Times New Roman" w:cs="Times New Roman"/>
          <w:sz w:val="24"/>
          <w:szCs w:val="24"/>
          <w:lang w:val="en-US"/>
        </w:rPr>
        <w:t xml:space="preserve"> similar oligotrophic experimental conditions </w:t>
      </w:r>
      <w:r w:rsidRPr="00AB5AAA">
        <w:rPr>
          <w:rFonts w:ascii="Times New Roman" w:hAnsi="Times New Roman" w:cs="Times New Roman"/>
          <w:sz w:val="24"/>
          <w:szCs w:val="24"/>
          <w:lang w:val="en-US"/>
        </w:rPr>
        <w:fldChar w:fldCharType="begin"/>
      </w:r>
      <w:r>
        <w:rPr>
          <w:rFonts w:ascii="Times New Roman" w:hAnsi="Times New Roman" w:cs="Times New Roman"/>
          <w:sz w:val="24"/>
          <w:szCs w:val="24"/>
          <w:highlight w:val="cyan"/>
          <w:lang w:val="en-US"/>
        </w:rPr>
        <w:instrText xml:space="preserve"> ADDIN ZOTERO_ITEM CSL_CITATION {"citationID":"HVD1iPUv","properties":{"formattedCitation":"(Lin and Ho, 2022; Piai et al., 2022)","plainCitation":"(Lin and Ho, 2022; Piai et al., 2022)","noteIndex":0},"citationItems":[{"id":1122,"uris":["http://zotero.org/groups/5035977/items/QUE6REZY"],"itemData":{"id":1122,"type":"article-journal","abstract":"The kinetics and performance of a biological activated carbon (BAC) reactor were evaluated to validate the proposed kinetic model. The Freundlich adsorption capacity (Ka) and adsorption intensity constants (n) obtained from the batch experiments were 1.023 ± 0.134 (mg/g) (L/mg)1/n and 2.036 ± 0.785, respectively. The effective diffusivity (Ds) of the substrate within the activated carbon was determined by comparing the adsorption model value with the experimental data to find the best fit value (4.3 × 10–4 cm2/d). The batch tests revealed that the yield coefficient (Y) was 0.18 mg VSS/mg COD. Monod and Haldane kinetics were applied to fit the experimental data and determine the biokinetic constants, such as the maximum specific utilization rate (k), half-saturation constant (KS), inhibition constant (Ki), and biomass death rate coefficient (kd). The results revealed that the Haldane kinetics fit the experimental data better than the Monod kinetics. The values of k, KS, Ki, and kd were 3.52 mg COD/mg VSS-d, 71.7 mg COD/L, 81.63 mg COD/L, and 4.9 × 10−3 1/d, respectively. The BAC reactor had a high COD removal efficiency of 94.45% at a steady state. The average influent color was found to be 62 ± 22 ADMI color units, and the color removal efficiency was 73–100% (average 92.3 ± 10.2%). The removal efficiency for ammonium was 73.9 ± 24.4%, while the residual concentration of ammonium in the effluent was 1.91 ± 2.04 mg/L. The effluent quality from the BAC reactor could meet the discharge standard and satisfy the reuse requirements of textile dye wastewater.","container-title":"Processes","DOI":"10.3390/pr10010129","ISSN":"2227-9717","issue":"1","language":"en","license":"http://creativecommons.org/licenses/by/3.0/","note":"number: 1\npublisher: Multidisciplinary Digital Publishing Institute","page":"129","source":"www.mdpi.com","title":"Kinetics and Performance of Biological Activated Carbon Reactor for Advanced Treatment of Textile Dye Wastewater","volume":"10","author":[{"family":"Lin","given":"Yen-Hui"},{"family":"Ho","given":"Bing-Han"}],"issued":{"date-parts":[["2022",1]]}}},{"id":1124,"uris":["http://zotero.org/groups/5035977/items/5NY78MP7"],"itemData":{"id":1124,"type":"article-journal","abstract":"Granular activated carbon (GAC) filtration is an important technology for micropollutant removal from water. In GAC filters, micropollutants adsorb onto the activated carbon and can also be biodegraded, prolonging the filter lifetime. Biodegradation can be enhanced by introducing micropollutants degrading microorganisms to the filters, that is, through bioaugmentation. We assessed pyrazole adsorption to activated carbon and biodegradation in GAC filters inoculated with pyrazole degrading biomass originating from a drinking water plant. Pyrazole was chosen as a model micropollutant because it was detected at high levels in 2015 in Dutch surface water, and little is known about its removal mechanism in water treatment. GAC filters without inoculation and inoculated at different moments were operated, and breakthrough curves were fit to an adsorption and biodegradation model based on surface diffusion and Monod kinetics. Pyrazole biodegradation was successfully transferred from a sand filter to GAC filters and contributed to decreasing pyrazole concentrations below 10 μg/L in the GAC filter effluent. Pyrazole degradation was a stable process that could be maintained despite the lack of pyrazole in the filter influent for up to 30 days. Achieving a combination of adsorption and biodegradation in GAC filters is essential to sustain high micropollutant removals in the long term.","container-title":"ACS ES&amp;T Water","DOI":"10.1021/acsestwater.2c00222","issue":"12","journalAbbreviation":"ACS EST Water","note":"publisher: American Chemical Society","page":"2359-2366","source":"ACS Publications","title":"Bioaugmentation of Biological Activated Carbon Filters for Enhanced Micropollutant Removal","volume":"2","author":[{"family":"Piai","given":"Laura"},{"family":"Dykstra","given":"Jouke"},{"family":"Wal","given":"Albert","non-dropping-particle":"van der"},{"family":"Langenhoff","given":"Alette"}],"issued":{"date-parts":[["2022",12,9]]}}}],"schema":"https://github.com/citation-style-language/schema/raw/master/csl-citation.json"} </w:instrText>
      </w:r>
      <w:r w:rsidRPr="00AB5AAA">
        <w:rPr>
          <w:rFonts w:ascii="Times New Roman" w:hAnsi="Times New Roman" w:cs="Times New Roman"/>
          <w:sz w:val="24"/>
          <w:szCs w:val="24"/>
          <w:lang w:val="en-US"/>
        </w:rPr>
        <w:fldChar w:fldCharType="separate"/>
      </w:r>
      <w:r w:rsidRPr="00003FCF">
        <w:rPr>
          <w:rFonts w:ascii="Times New Roman" w:hAnsi="Times New Roman" w:cs="Times New Roman"/>
          <w:sz w:val="24"/>
        </w:rPr>
        <w:t>(Lin and Ho, 2022; Piai et al., 2022)</w:t>
      </w:r>
      <w:r w:rsidRPr="00AB5AAA">
        <w:rPr>
          <w:rFonts w:ascii="Times New Roman" w:hAnsi="Times New Roman" w:cs="Times New Roman"/>
          <w:sz w:val="24"/>
          <w:szCs w:val="24"/>
          <w:lang w:val="en-US"/>
        </w:rPr>
        <w:fldChar w:fldCharType="end"/>
      </w:r>
      <w:r w:rsidRPr="00957990">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776CAE9E" w14:textId="0CC95FF4" w:rsidR="00864DCE" w:rsidRPr="00AF74AC" w:rsidRDefault="001A5C75" w:rsidP="00AF19C5">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472CF96" wp14:editId="5145A74D">
            <wp:extent cx="5760720" cy="5701030"/>
            <wp:effectExtent l="0" t="0" r="0" b="0"/>
            <wp:docPr id="47296843" name="Picture 3" descr="A collage of images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843" name="Picture 3" descr="A collage of images of a cell&#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5701030"/>
                    </a:xfrm>
                    <a:prstGeom prst="rect">
                      <a:avLst/>
                    </a:prstGeom>
                  </pic:spPr>
                </pic:pic>
              </a:graphicData>
            </a:graphic>
          </wp:inline>
        </w:drawing>
      </w:r>
    </w:p>
    <w:p w14:paraId="465B7C55" w14:textId="77777777" w:rsidR="00A92B65" w:rsidRDefault="00A92B65" w:rsidP="00AF19C5">
      <w:pPr>
        <w:spacing w:after="0" w:line="480" w:lineRule="auto"/>
        <w:rPr>
          <w:rFonts w:ascii="Times New Roman" w:hAnsi="Times New Roman" w:cs="Times New Roman"/>
          <w:b/>
          <w:bCs/>
          <w:sz w:val="24"/>
          <w:szCs w:val="24"/>
          <w:lang w:val="en-US"/>
        </w:rPr>
      </w:pPr>
    </w:p>
    <w:p w14:paraId="09FF9C45" w14:textId="36583C53" w:rsidR="00664B3F" w:rsidRPr="00A5324F" w:rsidRDefault="00864DCE" w:rsidP="00AF19C5">
      <w:pPr>
        <w:spacing w:after="0" w:line="480" w:lineRule="auto"/>
        <w:rPr>
          <w:rFonts w:ascii="Times New Roman" w:hAnsi="Times New Roman" w:cs="Times New Roman"/>
          <w:lang w:val="en-US"/>
        </w:rPr>
      </w:pPr>
      <w:r w:rsidRPr="00A5324F">
        <w:rPr>
          <w:rFonts w:ascii="Times New Roman" w:hAnsi="Times New Roman" w:cs="Times New Roman"/>
          <w:b/>
          <w:bCs/>
          <w:lang w:val="en-US"/>
        </w:rPr>
        <w:t>Figure 2</w:t>
      </w:r>
      <w:r w:rsidRPr="00A5324F">
        <w:rPr>
          <w:rFonts w:ascii="Times New Roman" w:hAnsi="Times New Roman" w:cs="Times New Roman"/>
          <w:lang w:val="en-US"/>
        </w:rPr>
        <w:t xml:space="preserve"> – Scanning Electron Microscopy (SEM) images of samples taken before and after the </w:t>
      </w:r>
      <w:r w:rsidR="000D5298">
        <w:rPr>
          <w:rFonts w:ascii="Times New Roman" w:hAnsi="Times New Roman" w:cs="Times New Roman"/>
          <w:lang w:val="en-US"/>
        </w:rPr>
        <w:t xml:space="preserve">42-day </w:t>
      </w:r>
      <w:r w:rsidR="006A106C" w:rsidRPr="00A5324F">
        <w:rPr>
          <w:rFonts w:ascii="Times New Roman" w:hAnsi="Times New Roman" w:cs="Times New Roman"/>
          <w:lang w:val="en-US"/>
        </w:rPr>
        <w:t>experiment</w:t>
      </w:r>
      <w:r w:rsidR="008B2089" w:rsidRPr="00A5324F">
        <w:rPr>
          <w:rFonts w:ascii="Times New Roman" w:hAnsi="Times New Roman" w:cs="Times New Roman"/>
          <w:lang w:val="en-US"/>
        </w:rPr>
        <w:t xml:space="preserve">. </w:t>
      </w:r>
      <w:r w:rsidR="006A106C" w:rsidRPr="00A5324F">
        <w:rPr>
          <w:rFonts w:ascii="Times New Roman" w:hAnsi="Times New Roman" w:cs="Times New Roman"/>
          <w:lang w:val="en-US"/>
        </w:rPr>
        <w:t>T</w:t>
      </w:r>
      <w:r w:rsidR="00D47A52" w:rsidRPr="00A5324F">
        <w:rPr>
          <w:rFonts w:ascii="Times New Roman" w:hAnsi="Times New Roman" w:cs="Times New Roman"/>
          <w:lang w:val="en-US"/>
        </w:rPr>
        <w:t>he MnCO</w:t>
      </w:r>
      <w:r w:rsidR="00D47A52" w:rsidRPr="00A5324F">
        <w:rPr>
          <w:rFonts w:ascii="Times New Roman" w:hAnsi="Times New Roman" w:cs="Times New Roman"/>
          <w:vertAlign w:val="subscript"/>
          <w:lang w:val="en-US"/>
        </w:rPr>
        <w:t>3</w:t>
      </w:r>
      <w:r w:rsidR="00D47A52" w:rsidRPr="00A5324F">
        <w:rPr>
          <w:rFonts w:ascii="Times New Roman" w:hAnsi="Times New Roman" w:cs="Times New Roman"/>
          <w:lang w:val="en-US"/>
        </w:rPr>
        <w:t xml:space="preserve"> slurry </w:t>
      </w:r>
      <w:r w:rsidR="006A106C" w:rsidRPr="00A5324F">
        <w:rPr>
          <w:rFonts w:ascii="Times New Roman" w:hAnsi="Times New Roman" w:cs="Times New Roman"/>
          <w:lang w:val="en-US"/>
        </w:rPr>
        <w:t xml:space="preserve">alone </w:t>
      </w:r>
      <w:r w:rsidR="00D47A52" w:rsidRPr="00A5324F">
        <w:rPr>
          <w:rFonts w:ascii="Times New Roman" w:hAnsi="Times New Roman" w:cs="Times New Roman"/>
          <w:lang w:val="en-US"/>
        </w:rPr>
        <w:t>was</w:t>
      </w:r>
      <w:r w:rsidRPr="00A5324F">
        <w:rPr>
          <w:rFonts w:ascii="Times New Roman" w:hAnsi="Times New Roman" w:cs="Times New Roman"/>
          <w:lang w:val="en-US"/>
        </w:rPr>
        <w:t xml:space="preserve"> </w:t>
      </w:r>
      <w:r w:rsidR="006A106C" w:rsidRPr="00A5324F">
        <w:rPr>
          <w:rFonts w:ascii="Times New Roman" w:hAnsi="Times New Roman" w:cs="Times New Roman"/>
          <w:lang w:val="en-US"/>
        </w:rPr>
        <w:t xml:space="preserve">composed of </w:t>
      </w:r>
      <w:r w:rsidRPr="00A5324F">
        <w:rPr>
          <w:rFonts w:ascii="Times New Roman" w:hAnsi="Times New Roman" w:cs="Times New Roman"/>
          <w:lang w:val="en-US"/>
        </w:rPr>
        <w:t>small</w:t>
      </w:r>
      <w:r w:rsidR="00D47A52" w:rsidRPr="00A5324F">
        <w:rPr>
          <w:rFonts w:ascii="Times New Roman" w:hAnsi="Times New Roman" w:cs="Times New Roman"/>
          <w:lang w:val="en-US"/>
        </w:rPr>
        <w:t>,</w:t>
      </w:r>
      <w:r w:rsidRPr="00A5324F">
        <w:rPr>
          <w:rFonts w:ascii="Times New Roman" w:hAnsi="Times New Roman" w:cs="Times New Roman"/>
          <w:lang w:val="en-US"/>
        </w:rPr>
        <w:t xml:space="preserve"> </w:t>
      </w:r>
      <w:r w:rsidR="00D47A52" w:rsidRPr="00A5324F">
        <w:rPr>
          <w:rFonts w:ascii="Times New Roman" w:hAnsi="Times New Roman" w:cs="Times New Roman"/>
          <w:lang w:val="en-US"/>
        </w:rPr>
        <w:t xml:space="preserve">tightly aggregated </w:t>
      </w:r>
      <w:r w:rsidRPr="00A5324F">
        <w:rPr>
          <w:rFonts w:ascii="Times New Roman" w:hAnsi="Times New Roman" w:cs="Times New Roman"/>
          <w:lang w:val="en-US"/>
        </w:rPr>
        <w:t>round particles</w:t>
      </w:r>
      <w:r w:rsidR="006A106C" w:rsidRPr="00A5324F">
        <w:rPr>
          <w:rFonts w:ascii="Times New Roman" w:hAnsi="Times New Roman" w:cs="Times New Roman"/>
          <w:lang w:val="en-US"/>
        </w:rPr>
        <w:t xml:space="preserve"> (a)</w:t>
      </w:r>
      <w:r w:rsidRPr="00A5324F">
        <w:rPr>
          <w:rFonts w:ascii="Times New Roman" w:hAnsi="Times New Roman" w:cs="Times New Roman"/>
          <w:lang w:val="en-US"/>
        </w:rPr>
        <w:t xml:space="preserve">. In </w:t>
      </w:r>
      <w:r w:rsidR="00D47A52" w:rsidRPr="00A5324F">
        <w:rPr>
          <w:rFonts w:ascii="Times New Roman" w:hAnsi="Times New Roman" w:cs="Times New Roman"/>
          <w:lang w:val="en-US"/>
        </w:rPr>
        <w:t>(</w:t>
      </w:r>
      <w:r w:rsidRPr="00A5324F">
        <w:rPr>
          <w:rFonts w:ascii="Times New Roman" w:hAnsi="Times New Roman" w:cs="Times New Roman"/>
          <w:lang w:val="en-US"/>
        </w:rPr>
        <w:t>b</w:t>
      </w:r>
      <w:r w:rsidR="00D47A52" w:rsidRPr="00A5324F">
        <w:rPr>
          <w:rFonts w:ascii="Times New Roman" w:hAnsi="Times New Roman" w:cs="Times New Roman"/>
          <w:lang w:val="en-US"/>
        </w:rPr>
        <w:t>)</w:t>
      </w:r>
      <w:r w:rsidRPr="00A5324F">
        <w:rPr>
          <w:rFonts w:ascii="Times New Roman" w:hAnsi="Times New Roman" w:cs="Times New Roman"/>
          <w:lang w:val="en-US"/>
        </w:rPr>
        <w:t xml:space="preserve">, the control biofilm (non-active) </w:t>
      </w:r>
      <w:r w:rsidR="006A106C" w:rsidRPr="00A5324F">
        <w:rPr>
          <w:rFonts w:ascii="Times New Roman" w:hAnsi="Times New Roman" w:cs="Times New Roman"/>
          <w:lang w:val="en-US"/>
        </w:rPr>
        <w:t xml:space="preserve">at the end of the experiment, </w:t>
      </w:r>
      <w:r w:rsidRPr="00A5324F">
        <w:rPr>
          <w:rFonts w:ascii="Times New Roman" w:hAnsi="Times New Roman" w:cs="Times New Roman"/>
          <w:lang w:val="en-US"/>
        </w:rPr>
        <w:t>covered with MnCO</w:t>
      </w:r>
      <w:r w:rsidRPr="00A5324F">
        <w:rPr>
          <w:rFonts w:ascii="Times New Roman" w:hAnsi="Times New Roman" w:cs="Times New Roman"/>
          <w:vertAlign w:val="subscript"/>
          <w:lang w:val="en-US"/>
        </w:rPr>
        <w:t>3</w:t>
      </w:r>
      <w:r w:rsidRPr="00A5324F">
        <w:rPr>
          <w:rFonts w:ascii="Times New Roman" w:hAnsi="Times New Roman" w:cs="Times New Roman"/>
          <w:lang w:val="en-US"/>
        </w:rPr>
        <w:t xml:space="preserve"> particles. A</w:t>
      </w:r>
      <w:r w:rsidR="006A106C" w:rsidRPr="00A5324F">
        <w:rPr>
          <w:rFonts w:ascii="Times New Roman" w:hAnsi="Times New Roman" w:cs="Times New Roman"/>
          <w:lang w:val="en-US"/>
        </w:rPr>
        <w:t>fter 42 days</w:t>
      </w:r>
      <w:r w:rsidRPr="00A5324F">
        <w:rPr>
          <w:rFonts w:ascii="Times New Roman" w:hAnsi="Times New Roman" w:cs="Times New Roman"/>
          <w:lang w:val="en-US"/>
        </w:rPr>
        <w:t xml:space="preserve">, </w:t>
      </w:r>
      <w:r w:rsidR="006A106C" w:rsidRPr="00A5324F">
        <w:rPr>
          <w:rFonts w:ascii="Times New Roman" w:hAnsi="Times New Roman" w:cs="Times New Roman"/>
          <w:lang w:val="en-US"/>
        </w:rPr>
        <w:t xml:space="preserve">in </w:t>
      </w:r>
      <w:r w:rsidRPr="00A5324F">
        <w:rPr>
          <w:rFonts w:ascii="Times New Roman" w:hAnsi="Times New Roman" w:cs="Times New Roman"/>
          <w:lang w:val="en-US"/>
        </w:rPr>
        <w:t xml:space="preserve">active biofilms from September (c and d) and January (e and f) </w:t>
      </w:r>
      <w:r w:rsidR="006A106C" w:rsidRPr="00A5324F">
        <w:rPr>
          <w:rFonts w:ascii="Times New Roman" w:hAnsi="Times New Roman" w:cs="Times New Roman"/>
          <w:lang w:val="en-US"/>
        </w:rPr>
        <w:t xml:space="preserve">bottles </w:t>
      </w:r>
      <w:r w:rsidRPr="00A5324F">
        <w:rPr>
          <w:rFonts w:ascii="Times New Roman" w:hAnsi="Times New Roman" w:cs="Times New Roman"/>
          <w:lang w:val="en-US"/>
        </w:rPr>
        <w:t>MnCO</w:t>
      </w:r>
      <w:r w:rsidRPr="00A5324F">
        <w:rPr>
          <w:rFonts w:ascii="Times New Roman" w:hAnsi="Times New Roman" w:cs="Times New Roman"/>
          <w:vertAlign w:val="subscript"/>
          <w:lang w:val="en-US"/>
        </w:rPr>
        <w:t>3</w:t>
      </w:r>
      <w:r w:rsidRPr="00A5324F">
        <w:rPr>
          <w:rFonts w:ascii="Times New Roman" w:hAnsi="Times New Roman" w:cs="Times New Roman"/>
          <w:lang w:val="en-US"/>
        </w:rPr>
        <w:t xml:space="preserve"> particles (white arrows) </w:t>
      </w:r>
      <w:r w:rsidR="006A106C" w:rsidRPr="00A5324F">
        <w:rPr>
          <w:rFonts w:ascii="Times New Roman" w:hAnsi="Times New Roman" w:cs="Times New Roman"/>
          <w:lang w:val="en-US"/>
        </w:rPr>
        <w:t xml:space="preserve">were converted </w:t>
      </w:r>
      <w:r w:rsidRPr="00A5324F">
        <w:rPr>
          <w:rFonts w:ascii="Times New Roman" w:hAnsi="Times New Roman" w:cs="Times New Roman"/>
          <w:lang w:val="en-US"/>
        </w:rPr>
        <w:t>into Mn oxide crystals</w:t>
      </w:r>
      <w:r w:rsidR="003F0386" w:rsidRPr="00A5324F">
        <w:rPr>
          <w:rFonts w:ascii="Times New Roman" w:hAnsi="Times New Roman" w:cs="Times New Roman"/>
          <w:lang w:val="en-US"/>
        </w:rPr>
        <w:t xml:space="preserve"> with a nanoflower structure</w:t>
      </w:r>
      <w:r w:rsidRPr="00A5324F">
        <w:rPr>
          <w:rFonts w:ascii="Times New Roman" w:hAnsi="Times New Roman" w:cs="Times New Roman"/>
          <w:lang w:val="en-US"/>
        </w:rPr>
        <w:t xml:space="preserve"> (black arrows).</w:t>
      </w:r>
    </w:p>
    <w:p w14:paraId="3A742CD5" w14:textId="742C2BD4" w:rsidR="00B3427C" w:rsidRDefault="00B3427C" w:rsidP="00AF19C5">
      <w:pPr>
        <w:spacing w:after="0" w:line="480" w:lineRule="auto"/>
        <w:rPr>
          <w:rFonts w:ascii="Times New Roman" w:hAnsi="Times New Roman" w:cs="Times New Roman"/>
          <w:sz w:val="24"/>
          <w:szCs w:val="24"/>
          <w:lang w:val="en-US"/>
        </w:rPr>
      </w:pPr>
    </w:p>
    <w:p w14:paraId="2ADBEB48" w14:textId="77777777" w:rsidR="00ED1C24" w:rsidRDefault="00ED1C24" w:rsidP="00ED1C24">
      <w:pPr>
        <w:spacing w:after="0" w:line="480" w:lineRule="auto"/>
        <w:rPr>
          <w:rFonts w:ascii="Times New Roman" w:eastAsia="Calibri" w:hAnsi="Times New Roman" w:cs="Times New Roman"/>
          <w:iCs/>
          <w:kern w:val="0"/>
          <w:sz w:val="24"/>
          <w:szCs w:val="24"/>
          <w:lang w:val="en-US"/>
          <w14:ligatures w14:val="none"/>
        </w:rPr>
      </w:pPr>
      <w:r>
        <w:rPr>
          <w:rFonts w:ascii="Times New Roman" w:hAnsi="Times New Roman" w:cs="Times New Roman"/>
          <w:sz w:val="24"/>
          <w:szCs w:val="24"/>
          <w:lang w:val="en-US"/>
        </w:rPr>
        <w:t>Thus, we can hypothesize that Mn</w:t>
      </w:r>
      <w:r w:rsidRPr="001C07ED">
        <w:rPr>
          <w:rFonts w:ascii="Times New Roman" w:hAnsi="Times New Roman" w:cs="Times New Roman"/>
          <w:sz w:val="24"/>
          <w:szCs w:val="24"/>
          <w:vertAlign w:val="superscript"/>
          <w:lang w:val="en-US"/>
        </w:rPr>
        <w:t>2+</w:t>
      </w:r>
      <w:r>
        <w:rPr>
          <w:rFonts w:ascii="Times New Roman" w:hAnsi="Times New Roman" w:cs="Times New Roman"/>
          <w:sz w:val="24"/>
          <w:szCs w:val="24"/>
          <w:lang w:val="en-US"/>
        </w:rPr>
        <w:t xml:space="preserve"> </w:t>
      </w:r>
      <w:r w:rsidRPr="001C07ED">
        <w:rPr>
          <w:rFonts w:ascii="Times New Roman" w:hAnsi="Times New Roman" w:cs="Times New Roman"/>
          <w:sz w:val="24"/>
          <w:szCs w:val="24"/>
          <w:lang w:val="en-US"/>
        </w:rPr>
        <w:t>was actively u</w:t>
      </w:r>
      <w:r>
        <w:rPr>
          <w:rFonts w:ascii="Times New Roman" w:hAnsi="Times New Roman" w:cs="Times New Roman"/>
          <w:sz w:val="24"/>
          <w:szCs w:val="24"/>
          <w:lang w:val="en-US"/>
        </w:rPr>
        <w:t xml:space="preserve">sed for growth, as </w:t>
      </w:r>
      <w:r>
        <w:rPr>
          <w:rFonts w:ascii="Times New Roman" w:eastAsia="Calibri" w:hAnsi="Times New Roman" w:cs="Times New Roman"/>
          <w:iCs/>
          <w:kern w:val="0"/>
          <w:sz w:val="24"/>
          <w:szCs w:val="24"/>
          <w:lang w:val="en-US"/>
          <w14:ligatures w14:val="none"/>
        </w:rPr>
        <w:t>it</w:t>
      </w:r>
      <w:r w:rsidRPr="009729DC">
        <w:rPr>
          <w:rFonts w:ascii="Times New Roman" w:eastAsia="Calibri" w:hAnsi="Times New Roman" w:cs="Times New Roman"/>
          <w:iCs/>
          <w:kern w:val="0"/>
          <w:sz w:val="24"/>
          <w:szCs w:val="24"/>
          <w:lang w:val="en-US"/>
          <w14:ligatures w14:val="none"/>
        </w:rPr>
        <w:t xml:space="preserve"> </w:t>
      </w:r>
      <w:r>
        <w:rPr>
          <w:rFonts w:ascii="Times New Roman" w:eastAsia="Calibri" w:hAnsi="Times New Roman" w:cs="Times New Roman"/>
          <w:iCs/>
          <w:kern w:val="0"/>
          <w:sz w:val="24"/>
          <w:szCs w:val="24"/>
          <w:lang w:val="en-US"/>
          <w14:ligatures w14:val="none"/>
        </w:rPr>
        <w:t>can be</w:t>
      </w:r>
      <w:r w:rsidRPr="009729DC">
        <w:rPr>
          <w:rFonts w:ascii="Times New Roman" w:eastAsia="Calibri" w:hAnsi="Times New Roman" w:cs="Times New Roman"/>
          <w:iCs/>
          <w:kern w:val="0"/>
          <w:sz w:val="24"/>
          <w:szCs w:val="24"/>
          <w:lang w:val="en-US"/>
          <w14:ligatures w14:val="none"/>
        </w:rPr>
        <w:t xml:space="preserve"> the sole energy source </w:t>
      </w:r>
      <w:r>
        <w:rPr>
          <w:rFonts w:ascii="Times New Roman" w:eastAsia="Calibri" w:hAnsi="Times New Roman" w:cs="Times New Roman"/>
          <w:iCs/>
          <w:kern w:val="0"/>
          <w:sz w:val="24"/>
          <w:szCs w:val="24"/>
          <w:lang w:val="en-US"/>
          <w14:ligatures w14:val="none"/>
        </w:rPr>
        <w:t>for</w:t>
      </w:r>
      <w:r w:rsidRPr="00957990">
        <w:rPr>
          <w:rFonts w:ascii="Times New Roman" w:hAnsi="Times New Roman" w:cs="Times New Roman"/>
          <w:sz w:val="24"/>
          <w:szCs w:val="24"/>
          <w:lang w:val="en-US"/>
        </w:rPr>
        <w:t xml:space="preserve"> som</w:t>
      </w:r>
      <w:r w:rsidRPr="009729DC">
        <w:rPr>
          <w:rFonts w:ascii="Times New Roman" w:hAnsi="Times New Roman" w:cs="Times New Roman"/>
          <w:sz w:val="24"/>
          <w:szCs w:val="24"/>
          <w:lang w:val="en-US"/>
        </w:rPr>
        <w:t>e bacteria</w:t>
      </w:r>
      <w:r w:rsidRPr="00F01BEB">
        <w:rPr>
          <w:rFonts w:ascii="Times New Roman" w:eastAsia="Calibri" w:hAnsi="Times New Roman" w:cs="Times New Roman"/>
          <w:iCs/>
          <w:kern w:val="0"/>
          <w:sz w:val="24"/>
          <w:szCs w:val="24"/>
          <w:lang w:val="en-US"/>
          <w14:ligatures w14:val="none"/>
        </w:rPr>
        <w:t xml:space="preserve"> </w:t>
      </w:r>
      <w:r>
        <w:rPr>
          <w:rFonts w:ascii="Times New Roman" w:hAnsi="Times New Roman" w:cs="Times New Roman"/>
          <w:sz w:val="24"/>
          <w:szCs w:val="24"/>
          <w:lang w:val="en-US"/>
        </w:rPr>
        <w:t xml:space="preserve">when </w:t>
      </w:r>
      <w:r>
        <w:rPr>
          <w:rFonts w:ascii="Times New Roman" w:eastAsia="Calibri" w:hAnsi="Times New Roman" w:cs="Times New Roman"/>
          <w:iCs/>
          <w:kern w:val="0"/>
          <w:sz w:val="24"/>
          <w:szCs w:val="24"/>
          <w:lang w:val="en-US"/>
          <w14:ligatures w14:val="none"/>
        </w:rPr>
        <w:t>oxidation is</w:t>
      </w:r>
      <w:r w:rsidRPr="009729DC">
        <w:rPr>
          <w:rFonts w:ascii="Times New Roman" w:eastAsia="Calibri" w:hAnsi="Times New Roman" w:cs="Times New Roman"/>
          <w:iCs/>
          <w:kern w:val="0"/>
          <w:sz w:val="24"/>
          <w:szCs w:val="24"/>
          <w:lang w:val="en-US"/>
          <w14:ligatures w14:val="none"/>
        </w:rPr>
        <w:t xml:space="preserve"> coupled with ATP synthesis via </w:t>
      </w:r>
      <w:r w:rsidRPr="009729DC">
        <w:rPr>
          <w:rFonts w:ascii="Times New Roman" w:eastAsia="Calibri" w:hAnsi="Times New Roman" w:cs="Times New Roman"/>
          <w:iCs/>
          <w:kern w:val="0"/>
          <w:sz w:val="24"/>
          <w:szCs w:val="24"/>
          <w:lang w:val="en-US"/>
          <w14:ligatures w14:val="none"/>
        </w:rPr>
        <w:lastRenderedPageBreak/>
        <w:t xml:space="preserve">chemolithoautotrophy, as discovered in early studies on single strains from oligotrophic environments </w:t>
      </w:r>
      <w:r w:rsidRPr="009729DC">
        <w:rPr>
          <w:rFonts w:ascii="Times New Roman" w:eastAsia="Calibri" w:hAnsi="Times New Roman" w:cs="Times New Roman"/>
          <w:iCs/>
          <w:kern w:val="0"/>
          <w:sz w:val="24"/>
          <w:szCs w:val="24"/>
          <w:lang w:val="en-US"/>
          <w14:ligatures w14:val="none"/>
        </w:rPr>
        <w:fldChar w:fldCharType="begin"/>
      </w:r>
      <w:r>
        <w:rPr>
          <w:rFonts w:ascii="Times New Roman" w:eastAsia="Calibri" w:hAnsi="Times New Roman" w:cs="Times New Roman"/>
          <w:iCs/>
          <w:kern w:val="0"/>
          <w:sz w:val="24"/>
          <w:szCs w:val="24"/>
          <w:lang w:val="en-US"/>
          <w14:ligatures w14:val="none"/>
        </w:rPr>
        <w:instrText xml:space="preserve"> ADDIN ZOTERO_ITEM CSL_CITATION {"citationID":"c4j00bIl","properties":{"formattedCitation":"(Arcuri and Ehrlich, 1980; Ehrlich, 1978; Ehrlich and Salerno, 1990)","plainCitation":"(Arcuri and Ehrlich, 1980; Ehrlich, 1978; Ehrlich and Salerno, 1990)","noteIndex":0},"citationItems":[{"id":1110,"uris":["http://zotero.org/groups/5035977/items/T74939VE"],"itemData":{"id":1110,"type":"paper-conference","abstract":"The abilities of a number of different bacteria to couple the oxidation of manganous manganese to the generation of useful energy have been reviewed (Ehrlich, 1978). The oxidation of manganese is believed to occur via the action of a Mn(II)-oxidoreductase, which catalyzes the transfer of electrons from manganese to the electron transport system of the cell. The electron transport system involved in this transfer of electrons has not been thoroughly explained. However, in the case of the soil bacterium Leptothrix discophora, it was found that cell-free, manganese oxidizing particles contained both b-type and c-type cytochromes, as well as a cytochrome oxidase (Hogan, 1973). Manganese oxidation by these particles was completely inhibited by 10−5 M KCN and 10−4 M NaN3. The inhibition by CN− and N3−and the results of spectral studies indicated the involvement of a cytochrome oxidase in Mn(II) oxidation. The involvement of the b-type or c-type cytochromes was not shown.","container-title":"Biogeochemistry of Ancient and Modern Environments","DOI":"10.1007/978-3-642-48739-2_36","event-place":"Berlin, Heidelberg","ISBN":"978-3-642-48739-2","language":"en","page":"339-344","publisher":"Springer","publisher-place":"Berlin, Heidelberg","source":"Springer Link","title":"Electron Transfer Coupled to Mn(II) Oxidation in Two Deep-Sea Pacific Ocean Isolates","author":[{"family":"Arcuri","given":"E. J."},{"family":"Ehrlich","given":"H. L."}],"editor":[{"family":"Trudinger","given":"P. A."},{"family":"Walter","given":"M. R."},{"family":"Ralph","given":"B. J."}],"issued":{"date-parts":[["1980"]]}}},{"id":1104,"uris":["http://zotero.org/groups/5035977/items/77QX88DH"],"itemData":{"id":1104,"type":"article-journal","abstract":"ATP synthesis couple to Mn2+ oxidation was demonstrated with partially or wholly everted membrane vesicles from marine bacterial strain SSW22. The extent of ATP synthesis in these experiments was greater in earlier experiments. Chemiosmosis is the most probable mechanism for energy coupling because 2,4-dinitrophenol at appropriate concentrations stimulated Mn2+ oxidation by intact cells, membrane vesicles or extracts of strains SSW22, S13, and marine pseudomonad 16B. Externally added ADP stimulated Mn2+ oxidation by everted membrane vesicles of strain SSW22. This stimulation was oxygen-dependent. It is explained on the basis of a chemiosmotic model for energy coupling in Mn2+ oxidation.","container-title":"Archives of Microbiology","DOI":"10.1007/BF00249171","ISSN":"1432-072X","issue":"1","journalAbbreviation":"Arch. Microbiol.","language":"en","page":"12-17","source":"Springer Link","title":"Energy coupling in Mn2+ oxidation by a marine bacterium","volume":"154","author":[{"family":"Ehrlich","given":"Henry L."},{"family":"Salerno","given":"John C."}],"issued":{"date-parts":[["1990",6,1]]}}},{"id":1107,"uris":["http://zotero.org/groups/5035977/items/764ZX6WB"],"itemData":{"id":1107,"type":"article-journal","abstract":"Evidence for the utilization of reduced forms of antimony, arsenic, copper, hydrogen, manganese, and selenium as energy sources for bacteria is summarized. Each of these, except arsenic in the form of arsenite, can supply energy to appropriate organisms during growth. Arsenite oxidation may be able to provide maintenance energy. A rationale is presented to explain why prokaryotes but not eukaryotes can avail themselves of inorganic energy sources.","container-title":"Geomicrobiology Journal","DOI":"10.1080/01490457809377724","ISSN":"0149-0451","issue":"1","note":"publisher: Taylor &amp; Francis\n_eprint: https://doi.org/10.1080/01490457809377724","page":"65-83","source":"Taylor and Francis+NEJM","title":"Inorganic energy sources for chemolithotrophic and mixotrophic bacteria","volume":"1","author":[{"family":"Ehrlich","given":"Henry L."}],"issued":{"date-parts":[["1978",1,1]]}},"label":"page"}],"schema":"https://github.com/citation-style-language/schema/raw/master/csl-citation.json"} </w:instrText>
      </w:r>
      <w:r w:rsidRPr="009729DC">
        <w:rPr>
          <w:rFonts w:ascii="Times New Roman" w:eastAsia="Calibri" w:hAnsi="Times New Roman" w:cs="Times New Roman"/>
          <w:iCs/>
          <w:kern w:val="0"/>
          <w:sz w:val="24"/>
          <w:szCs w:val="24"/>
          <w:lang w:val="en-US"/>
          <w14:ligatures w14:val="none"/>
        </w:rPr>
        <w:fldChar w:fldCharType="separate"/>
      </w:r>
      <w:r w:rsidRPr="00003FCF">
        <w:rPr>
          <w:rFonts w:ascii="Times New Roman" w:hAnsi="Times New Roman" w:cs="Times New Roman"/>
          <w:sz w:val="24"/>
        </w:rPr>
        <w:t>(Arcuri and Ehrlich, 1980; Ehrlich, 1978; Ehrlich and Salerno, 1990)</w:t>
      </w:r>
      <w:r w:rsidRPr="009729DC">
        <w:rPr>
          <w:rFonts w:ascii="Times New Roman" w:eastAsia="Calibri" w:hAnsi="Times New Roman" w:cs="Times New Roman"/>
          <w:iCs/>
          <w:kern w:val="0"/>
          <w:sz w:val="24"/>
          <w:szCs w:val="24"/>
          <w:lang w:val="en-US"/>
          <w14:ligatures w14:val="none"/>
        </w:rPr>
        <w:fldChar w:fldCharType="end"/>
      </w:r>
      <w:r w:rsidRPr="009729DC">
        <w:rPr>
          <w:rFonts w:ascii="Times New Roman" w:eastAsia="Calibri" w:hAnsi="Times New Roman" w:cs="Times New Roman"/>
          <w:iCs/>
          <w:kern w:val="0"/>
          <w:sz w:val="24"/>
          <w:szCs w:val="24"/>
          <w:lang w:val="en-US"/>
          <w14:ligatures w14:val="none"/>
        </w:rPr>
        <w:t>.</w:t>
      </w:r>
    </w:p>
    <w:p w14:paraId="2C4F8B30" w14:textId="5A590123" w:rsidR="00CA78AE" w:rsidRPr="009B2144" w:rsidRDefault="00A7386A" w:rsidP="00AF19C5">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CA78AE" w:rsidRPr="009729DC">
        <w:rPr>
          <w:rFonts w:ascii="Times New Roman" w:hAnsi="Times New Roman" w:cs="Times New Roman"/>
          <w:sz w:val="24"/>
          <w:szCs w:val="24"/>
          <w:lang w:val="en-US"/>
        </w:rPr>
        <w:t xml:space="preserve">pH values in all bottles at the end of the experiments were around neutral, with a slightly higher pH in the control cultures (Table 1). </w:t>
      </w:r>
      <w:r w:rsidR="00CA78AE" w:rsidRPr="009729DC">
        <w:rPr>
          <w:rFonts w:ascii="Times New Roman" w:hAnsi="Times New Roman" w:cs="Times New Roman"/>
          <w:iCs/>
          <w:sz w:val="24"/>
          <w:szCs w:val="24"/>
          <w:lang w:val="en-US"/>
        </w:rPr>
        <w:t>In the experimental conditions applied (atmospheric pressure and 20% O</w:t>
      </w:r>
      <w:r w:rsidR="00CA78AE" w:rsidRPr="009729DC">
        <w:rPr>
          <w:rFonts w:ascii="Times New Roman" w:hAnsi="Times New Roman" w:cs="Times New Roman"/>
          <w:iCs/>
          <w:sz w:val="24"/>
          <w:szCs w:val="24"/>
          <w:vertAlign w:val="subscript"/>
          <w:lang w:val="en-US"/>
        </w:rPr>
        <w:t>2</w:t>
      </w:r>
      <w:r w:rsidR="00CA78AE" w:rsidRPr="009729DC">
        <w:rPr>
          <w:rFonts w:ascii="Times New Roman" w:hAnsi="Times New Roman" w:cs="Times New Roman"/>
          <w:iCs/>
          <w:sz w:val="24"/>
          <w:szCs w:val="24"/>
          <w:lang w:val="en-US"/>
        </w:rPr>
        <w:t xml:space="preserve"> from air), and at a pH below 8, the abiotic Mn</w:t>
      </w:r>
      <w:r w:rsidR="00CA78AE" w:rsidRPr="009729DC">
        <w:rPr>
          <w:rFonts w:ascii="Times New Roman" w:hAnsi="Times New Roman" w:cs="Times New Roman"/>
          <w:iCs/>
          <w:sz w:val="24"/>
          <w:szCs w:val="24"/>
          <w:vertAlign w:val="superscript"/>
          <w:lang w:val="en-US"/>
        </w:rPr>
        <w:t xml:space="preserve">2+ </w:t>
      </w:r>
      <w:r w:rsidR="00CA78AE" w:rsidRPr="009729DC">
        <w:rPr>
          <w:rFonts w:ascii="Times New Roman" w:hAnsi="Times New Roman" w:cs="Times New Roman"/>
          <w:iCs/>
          <w:sz w:val="24"/>
          <w:szCs w:val="24"/>
          <w:lang w:val="en-US"/>
        </w:rPr>
        <w:t>oxidation is not favored since a high activation energy is required for oxidation by O</w:t>
      </w:r>
      <w:r w:rsidR="00CA78AE" w:rsidRPr="009729DC">
        <w:rPr>
          <w:rFonts w:ascii="Times New Roman" w:hAnsi="Times New Roman" w:cs="Times New Roman"/>
          <w:iCs/>
          <w:sz w:val="24"/>
          <w:szCs w:val="24"/>
          <w:vertAlign w:val="subscript"/>
          <w:lang w:val="en-US"/>
        </w:rPr>
        <w:t>2</w:t>
      </w:r>
      <w:r w:rsidR="00CA78AE" w:rsidRPr="009729DC">
        <w:rPr>
          <w:rFonts w:ascii="Times New Roman" w:hAnsi="Times New Roman" w:cs="Times New Roman"/>
          <w:iCs/>
          <w:sz w:val="24"/>
          <w:szCs w:val="24"/>
          <w:lang w:val="en-US"/>
        </w:rPr>
        <w:t xml:space="preserve"> </w:t>
      </w:r>
      <w:r w:rsidR="00CA78AE" w:rsidRPr="009729DC">
        <w:rPr>
          <w:rFonts w:ascii="Times New Roman" w:hAnsi="Times New Roman" w:cs="Times New Roman"/>
          <w:iCs/>
          <w:sz w:val="24"/>
          <w:szCs w:val="24"/>
          <w:lang w:val="en-US"/>
        </w:rPr>
        <w:fldChar w:fldCharType="begin"/>
      </w:r>
      <w:r w:rsidR="00113BDF">
        <w:rPr>
          <w:rFonts w:ascii="Times New Roman" w:hAnsi="Times New Roman" w:cs="Times New Roman"/>
          <w:iCs/>
          <w:sz w:val="24"/>
          <w:szCs w:val="24"/>
          <w:lang w:val="en-US"/>
        </w:rPr>
        <w:instrText xml:space="preserve"> ADDIN ZOTERO_ITEM CSL_CITATION {"citationID":"VpjwmJd3","properties":{"formattedCitation":"(Elzinga, 2011)","plainCitation":"(Elzinga, 2011)","noteIndex":0},"citationItems":[{"id":1049,"uris":["http://zotero.org/groups/5035977/items/8HBZDCZ8"],"itemData":{"id":1049,"type":"article-journal","abstract":"Reaction of aqueous Mn(II) with hexagonal birnessite at pH 7.5 causes reductive transformation of birnessite into feitknechtite (β-MnIIIOOH) and manganite (γ-MnIIIOOH) through interfacial electron transfer from adsorbed Mn(II) to structural Mn(IV) atoms and arrangement of product Mn(III) into MnOOH, summarized by Mn(II) + Mn(IV)O2 + 2 H2O → 2 Mn(III)OOH + 2 H+. Feitknechtite is the initial transformation product, and subsequently converted into the more stable manganite polymorph during ongoing reaction with Mn(II). Feitknechtite production is observed at Mn(II) concentrations 2 orders of magnitude below thermodynamic thresholds, reflecting uncertainty in thermodynamic data of Mn-oxide minerals and/or specific interactions between Mn(II) and birnessite surface sites facilitating electron exchange. Under oxic conditions, feitknechtite formation through surface-catalyzed oxidation of Mn(II) by O2 leads to additional Mn(II) removal from solution relative to anoxic systems. These results indicate that Mn(II) may be an important moderator of the reductive arm of Mn-oxide redox cycling, and suggest a controlling role of Mn(II) in regulating the solubility and speciation of phyllomanganate-reactive metal pollutants including Co, Ni, As, and Cr in geochemical environments.","container-title":"Environmental Science &amp; Technology","DOI":"10.1021/es2013038","ISSN":"0013-936X","issue":"15","journalAbbreviation":"Environ. Sci. Technol.","note":"publisher: American Chemical Society","page":"6366-6372","source":"ACS Publications","title":"Reductive Transformation of Birnessite by Aqueous Mn(II)","volume":"45","author":[{"family":"Elzinga","given":"Evert J."}],"issued":{"date-parts":[["2011",8,1]]}}}],"schema":"https://github.com/citation-style-language/schema/raw/master/csl-citation.json"} </w:instrText>
      </w:r>
      <w:r w:rsidR="00CA78AE" w:rsidRPr="009729DC">
        <w:rPr>
          <w:rFonts w:ascii="Times New Roman" w:hAnsi="Times New Roman" w:cs="Times New Roman"/>
          <w:iCs/>
          <w:sz w:val="24"/>
          <w:szCs w:val="24"/>
          <w:lang w:val="en-US"/>
        </w:rPr>
        <w:fldChar w:fldCharType="separate"/>
      </w:r>
      <w:r w:rsidR="00003FCF" w:rsidRPr="00003FCF">
        <w:rPr>
          <w:rFonts w:ascii="Times New Roman" w:hAnsi="Times New Roman" w:cs="Times New Roman"/>
          <w:sz w:val="24"/>
        </w:rPr>
        <w:t>(Elzinga, 2011)</w:t>
      </w:r>
      <w:r w:rsidR="00CA78AE" w:rsidRPr="009729DC">
        <w:rPr>
          <w:rFonts w:ascii="Times New Roman" w:hAnsi="Times New Roman" w:cs="Times New Roman"/>
          <w:sz w:val="24"/>
          <w:szCs w:val="24"/>
          <w:lang w:val="en-US"/>
        </w:rPr>
        <w:fldChar w:fldCharType="end"/>
      </w:r>
      <w:r w:rsidR="00CA78AE" w:rsidRPr="009729DC">
        <w:rPr>
          <w:rFonts w:ascii="Times New Roman" w:hAnsi="Times New Roman" w:cs="Times New Roman"/>
          <w:iCs/>
          <w:sz w:val="24"/>
          <w:szCs w:val="24"/>
          <w:lang w:val="en-US"/>
        </w:rPr>
        <w:t xml:space="preserve">, as also depicted in the adapted </w:t>
      </w:r>
      <w:proofErr w:type="spellStart"/>
      <w:r w:rsidR="00CA78AE" w:rsidRPr="009729DC">
        <w:rPr>
          <w:rFonts w:ascii="Times New Roman" w:hAnsi="Times New Roman" w:cs="Times New Roman"/>
          <w:iCs/>
          <w:sz w:val="24"/>
          <w:szCs w:val="24"/>
          <w:lang w:val="en-US"/>
        </w:rPr>
        <w:t>Pourbaix</w:t>
      </w:r>
      <w:proofErr w:type="spellEnd"/>
      <w:r w:rsidR="00CA78AE" w:rsidRPr="009729DC">
        <w:rPr>
          <w:rFonts w:ascii="Times New Roman" w:hAnsi="Times New Roman" w:cs="Times New Roman"/>
          <w:iCs/>
          <w:sz w:val="24"/>
          <w:szCs w:val="24"/>
          <w:lang w:val="en-US"/>
        </w:rPr>
        <w:t xml:space="preserve"> diagram in Fig. S2.</w:t>
      </w:r>
      <w:r w:rsidR="00CA78AE" w:rsidRPr="00AF74AC">
        <w:rPr>
          <w:rFonts w:ascii="Times New Roman" w:hAnsi="Times New Roman" w:cs="Times New Roman"/>
          <w:iCs/>
          <w:sz w:val="24"/>
          <w:szCs w:val="24"/>
          <w:lang w:val="en-US"/>
        </w:rPr>
        <w:t xml:space="preserve"> </w:t>
      </w:r>
    </w:p>
    <w:p w14:paraId="28CBA207" w14:textId="77777777" w:rsidR="006B7286" w:rsidRPr="00AF74AC" w:rsidRDefault="006B7286" w:rsidP="00AF19C5">
      <w:pPr>
        <w:spacing w:after="0" w:line="480" w:lineRule="auto"/>
        <w:rPr>
          <w:rFonts w:ascii="Times New Roman" w:hAnsi="Times New Roman" w:cs="Times New Roman"/>
          <w:sz w:val="24"/>
          <w:szCs w:val="24"/>
          <w:lang w:val="en-US"/>
        </w:rPr>
      </w:pPr>
    </w:p>
    <w:p w14:paraId="3411B863" w14:textId="39250A6A" w:rsidR="003A2307" w:rsidRDefault="006A0695" w:rsidP="00AF19C5">
      <w:pPr>
        <w:spacing w:after="0" w:line="480" w:lineRule="auto"/>
        <w:rPr>
          <w:rFonts w:ascii="Times New Roman" w:hAnsi="Times New Roman" w:cs="Times New Roman"/>
          <w:lang w:val="en-US"/>
        </w:rPr>
      </w:pPr>
      <w:r w:rsidRPr="00A5324F">
        <w:rPr>
          <w:rFonts w:ascii="Times New Roman" w:hAnsi="Times New Roman" w:cs="Times New Roman"/>
          <w:b/>
          <w:lang w:val="en-US"/>
        </w:rPr>
        <w:t>Table 1</w:t>
      </w:r>
      <w:r w:rsidRPr="00A5324F">
        <w:rPr>
          <w:rFonts w:ascii="Times New Roman" w:hAnsi="Times New Roman" w:cs="Times New Roman"/>
          <w:lang w:val="en-US"/>
        </w:rPr>
        <w:t xml:space="preserve"> </w:t>
      </w:r>
      <w:r w:rsidR="003A2307" w:rsidRPr="00A5324F">
        <w:rPr>
          <w:rFonts w:ascii="Times New Roman" w:hAnsi="Times New Roman" w:cs="Times New Roman"/>
          <w:lang w:val="en-US"/>
        </w:rPr>
        <w:t xml:space="preserve">- Volatile suspended solids (VSS) and pH values measured </w:t>
      </w:r>
      <w:r w:rsidR="00035D91" w:rsidRPr="00A5324F">
        <w:rPr>
          <w:rFonts w:ascii="Times New Roman" w:hAnsi="Times New Roman" w:cs="Times New Roman"/>
          <w:lang w:val="en-US"/>
        </w:rPr>
        <w:t xml:space="preserve">in duplicate </w:t>
      </w:r>
      <w:r w:rsidR="003A2307" w:rsidRPr="00A5324F">
        <w:rPr>
          <w:rFonts w:ascii="Times New Roman" w:hAnsi="Times New Roman" w:cs="Times New Roman"/>
          <w:lang w:val="en-US"/>
        </w:rPr>
        <w:t xml:space="preserve">on the start-up </w:t>
      </w:r>
      <w:r w:rsidR="00116A22" w:rsidRPr="00A5324F">
        <w:rPr>
          <w:rFonts w:ascii="Times New Roman" w:hAnsi="Times New Roman" w:cs="Times New Roman"/>
          <w:lang w:val="en-US"/>
        </w:rPr>
        <w:t xml:space="preserve">inoculum </w:t>
      </w:r>
      <w:r w:rsidR="003A2307" w:rsidRPr="00A5324F">
        <w:rPr>
          <w:rFonts w:ascii="Times New Roman" w:hAnsi="Times New Roman" w:cs="Times New Roman"/>
          <w:lang w:val="en-US"/>
        </w:rPr>
        <w:t xml:space="preserve">biofilm, in comparison to the control and </w:t>
      </w:r>
      <w:r w:rsidR="00116A22" w:rsidRPr="00A5324F">
        <w:rPr>
          <w:rFonts w:ascii="Times New Roman" w:hAnsi="Times New Roman" w:cs="Times New Roman"/>
          <w:lang w:val="en-US"/>
        </w:rPr>
        <w:t>active</w:t>
      </w:r>
      <w:r w:rsidR="003A2307" w:rsidRPr="00A5324F">
        <w:rPr>
          <w:rFonts w:ascii="Times New Roman" w:hAnsi="Times New Roman" w:cs="Times New Roman"/>
          <w:lang w:val="en-US"/>
        </w:rPr>
        <w:t xml:space="preserve"> enrichment cultures after 42 days.  </w:t>
      </w:r>
      <w:r w:rsidR="00C745AC" w:rsidRPr="00A5324F">
        <w:rPr>
          <w:rFonts w:ascii="Times New Roman" w:hAnsi="Times New Roman" w:cs="Times New Roman"/>
          <w:lang w:val="en-US"/>
        </w:rPr>
        <w:t>For each experiment, values and standard deviations were calculated on triplicate bottles.</w:t>
      </w:r>
    </w:p>
    <w:p w14:paraId="5D0D6490" w14:textId="77777777" w:rsidR="00B64703" w:rsidRPr="00A5324F" w:rsidRDefault="00B64703" w:rsidP="00AF19C5">
      <w:pPr>
        <w:spacing w:after="0" w:line="480" w:lineRule="auto"/>
        <w:rPr>
          <w:rFonts w:ascii="Times New Roman" w:hAnsi="Times New Roman" w:cs="Times New Roman"/>
          <w:lang w:val="en-US"/>
        </w:rPr>
      </w:pPr>
    </w:p>
    <w:tbl>
      <w:tblPr>
        <w:tblW w:w="8200" w:type="dxa"/>
        <w:jc w:val="center"/>
        <w:tblLook w:val="04A0" w:firstRow="1" w:lastRow="0" w:firstColumn="1" w:lastColumn="0" w:noHBand="0" w:noVBand="1"/>
      </w:tblPr>
      <w:tblGrid>
        <w:gridCol w:w="2200"/>
        <w:gridCol w:w="2440"/>
        <w:gridCol w:w="1780"/>
        <w:gridCol w:w="1780"/>
      </w:tblGrid>
      <w:tr w:rsidR="00B64703" w:rsidRPr="00B64703" w14:paraId="4B0B564E" w14:textId="77777777" w:rsidTr="00B64703">
        <w:trPr>
          <w:trHeight w:val="552"/>
          <w:jc w:val="center"/>
        </w:trPr>
        <w:tc>
          <w:tcPr>
            <w:tcW w:w="2200" w:type="dxa"/>
            <w:tcBorders>
              <w:top w:val="single" w:sz="4" w:space="0" w:color="auto"/>
              <w:left w:val="nil"/>
              <w:bottom w:val="single" w:sz="4" w:space="0" w:color="auto"/>
              <w:right w:val="nil"/>
            </w:tcBorders>
            <w:shd w:val="clear" w:color="000000" w:fill="FFFFFF"/>
            <w:vAlign w:val="center"/>
            <w:hideMark/>
          </w:tcPr>
          <w:p w14:paraId="38B2F330" w14:textId="77777777" w:rsidR="00B64703" w:rsidRPr="00B64703" w:rsidRDefault="00B64703" w:rsidP="00B64703">
            <w:pPr>
              <w:spacing w:after="0" w:line="240" w:lineRule="auto"/>
              <w:jc w:val="center"/>
              <w:rPr>
                <w:rFonts w:ascii="Times New Roman" w:eastAsia="Times New Roman" w:hAnsi="Times New Roman" w:cs="Times New Roman"/>
                <w:b/>
                <w:bCs/>
                <w:color w:val="000000"/>
                <w:kern w:val="0"/>
                <w:lang w:eastAsia="en-GB"/>
                <w14:ligatures w14:val="none"/>
              </w:rPr>
            </w:pPr>
            <w:r w:rsidRPr="00B64703">
              <w:rPr>
                <w:rFonts w:ascii="Times New Roman" w:eastAsia="Times New Roman" w:hAnsi="Times New Roman" w:cs="Times New Roman"/>
                <w:b/>
                <w:bCs/>
                <w:color w:val="000000"/>
                <w:kern w:val="0"/>
                <w:lang w:eastAsia="en-GB"/>
                <w14:ligatures w14:val="none"/>
              </w:rPr>
              <w:t>Experiment</w:t>
            </w:r>
          </w:p>
        </w:tc>
        <w:tc>
          <w:tcPr>
            <w:tcW w:w="2440" w:type="dxa"/>
            <w:tcBorders>
              <w:top w:val="single" w:sz="4" w:space="0" w:color="auto"/>
              <w:left w:val="nil"/>
              <w:bottom w:val="single" w:sz="4" w:space="0" w:color="auto"/>
              <w:right w:val="nil"/>
            </w:tcBorders>
            <w:shd w:val="clear" w:color="000000" w:fill="FFFFFF"/>
            <w:vAlign w:val="center"/>
            <w:hideMark/>
          </w:tcPr>
          <w:p w14:paraId="44285AE5" w14:textId="77777777" w:rsidR="00B64703" w:rsidRPr="00B64703" w:rsidRDefault="00B64703" w:rsidP="00B64703">
            <w:pPr>
              <w:spacing w:after="0" w:line="240" w:lineRule="auto"/>
              <w:jc w:val="center"/>
              <w:rPr>
                <w:rFonts w:ascii="Times New Roman" w:eastAsia="Times New Roman" w:hAnsi="Times New Roman" w:cs="Times New Roman"/>
                <w:b/>
                <w:bCs/>
                <w:color w:val="000000"/>
                <w:kern w:val="0"/>
                <w:lang w:eastAsia="en-GB"/>
                <w14:ligatures w14:val="none"/>
              </w:rPr>
            </w:pPr>
            <w:r w:rsidRPr="00B64703">
              <w:rPr>
                <w:rFonts w:ascii="Times New Roman" w:eastAsia="Times New Roman" w:hAnsi="Times New Roman" w:cs="Times New Roman"/>
                <w:b/>
                <w:bCs/>
                <w:color w:val="000000"/>
                <w:kern w:val="0"/>
                <w:lang w:eastAsia="en-GB"/>
                <w14:ligatures w14:val="none"/>
              </w:rPr>
              <w:t>Sample</w:t>
            </w:r>
          </w:p>
        </w:tc>
        <w:tc>
          <w:tcPr>
            <w:tcW w:w="1780" w:type="dxa"/>
            <w:tcBorders>
              <w:top w:val="single" w:sz="4" w:space="0" w:color="auto"/>
              <w:left w:val="nil"/>
              <w:bottom w:val="single" w:sz="4" w:space="0" w:color="auto"/>
              <w:right w:val="nil"/>
            </w:tcBorders>
            <w:shd w:val="clear" w:color="000000" w:fill="FFFFFF"/>
            <w:vAlign w:val="center"/>
            <w:hideMark/>
          </w:tcPr>
          <w:p w14:paraId="5B33D097" w14:textId="77777777" w:rsidR="00B64703" w:rsidRPr="00B64703" w:rsidRDefault="00B64703" w:rsidP="00B64703">
            <w:pPr>
              <w:spacing w:after="0" w:line="240" w:lineRule="auto"/>
              <w:jc w:val="center"/>
              <w:rPr>
                <w:rFonts w:ascii="Times New Roman" w:eastAsia="Times New Roman" w:hAnsi="Times New Roman" w:cs="Times New Roman"/>
                <w:b/>
                <w:bCs/>
                <w:color w:val="000000"/>
                <w:kern w:val="0"/>
                <w:lang w:eastAsia="en-GB"/>
                <w14:ligatures w14:val="none"/>
              </w:rPr>
            </w:pPr>
            <w:r w:rsidRPr="00B64703">
              <w:rPr>
                <w:rFonts w:ascii="Times New Roman" w:eastAsia="Times New Roman" w:hAnsi="Times New Roman" w:cs="Times New Roman"/>
                <w:b/>
                <w:bCs/>
                <w:color w:val="000000"/>
                <w:kern w:val="0"/>
                <w:lang w:eastAsia="en-GB"/>
                <w14:ligatures w14:val="none"/>
              </w:rPr>
              <w:t>VSS (mg/L)</w:t>
            </w:r>
          </w:p>
        </w:tc>
        <w:tc>
          <w:tcPr>
            <w:tcW w:w="1780" w:type="dxa"/>
            <w:tcBorders>
              <w:top w:val="single" w:sz="4" w:space="0" w:color="auto"/>
              <w:left w:val="nil"/>
              <w:bottom w:val="single" w:sz="4" w:space="0" w:color="auto"/>
              <w:right w:val="nil"/>
            </w:tcBorders>
            <w:shd w:val="clear" w:color="000000" w:fill="FFFFFF"/>
            <w:noWrap/>
            <w:vAlign w:val="center"/>
            <w:hideMark/>
          </w:tcPr>
          <w:p w14:paraId="6DD6230B" w14:textId="77777777" w:rsidR="00B64703" w:rsidRPr="00B64703" w:rsidRDefault="00B64703" w:rsidP="00B64703">
            <w:pPr>
              <w:spacing w:after="0" w:line="240" w:lineRule="auto"/>
              <w:jc w:val="center"/>
              <w:rPr>
                <w:rFonts w:ascii="Times New Roman" w:eastAsia="Times New Roman" w:hAnsi="Times New Roman" w:cs="Times New Roman"/>
                <w:b/>
                <w:bCs/>
                <w:color w:val="000000"/>
                <w:kern w:val="0"/>
                <w:lang w:eastAsia="en-GB"/>
                <w14:ligatures w14:val="none"/>
              </w:rPr>
            </w:pPr>
            <w:r w:rsidRPr="00B64703">
              <w:rPr>
                <w:rFonts w:ascii="Times New Roman" w:eastAsia="Times New Roman" w:hAnsi="Times New Roman" w:cs="Times New Roman"/>
                <w:b/>
                <w:bCs/>
                <w:color w:val="000000"/>
                <w:kern w:val="0"/>
                <w:lang w:eastAsia="en-GB"/>
                <w14:ligatures w14:val="none"/>
              </w:rPr>
              <w:t>pH</w:t>
            </w:r>
          </w:p>
        </w:tc>
      </w:tr>
      <w:tr w:rsidR="00B64703" w:rsidRPr="00B64703" w14:paraId="7CDD7D31" w14:textId="77777777" w:rsidTr="00B64703">
        <w:trPr>
          <w:trHeight w:val="402"/>
          <w:jc w:val="center"/>
        </w:trPr>
        <w:tc>
          <w:tcPr>
            <w:tcW w:w="2200" w:type="dxa"/>
            <w:vMerge w:val="restart"/>
            <w:tcBorders>
              <w:top w:val="nil"/>
              <w:left w:val="nil"/>
              <w:bottom w:val="single" w:sz="4" w:space="0" w:color="000000"/>
              <w:right w:val="nil"/>
            </w:tcBorders>
            <w:shd w:val="clear" w:color="000000" w:fill="FFFFFF"/>
            <w:vAlign w:val="center"/>
            <w:hideMark/>
          </w:tcPr>
          <w:p w14:paraId="0CFACB2D"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September</w:t>
            </w:r>
          </w:p>
        </w:tc>
        <w:tc>
          <w:tcPr>
            <w:tcW w:w="2440" w:type="dxa"/>
            <w:tcBorders>
              <w:top w:val="nil"/>
              <w:left w:val="nil"/>
              <w:bottom w:val="nil"/>
              <w:right w:val="nil"/>
            </w:tcBorders>
            <w:shd w:val="clear" w:color="000000" w:fill="FFFFFF"/>
            <w:vAlign w:val="center"/>
            <w:hideMark/>
          </w:tcPr>
          <w:p w14:paraId="0C5132DA"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Inoculum biofilm</w:t>
            </w:r>
          </w:p>
        </w:tc>
        <w:tc>
          <w:tcPr>
            <w:tcW w:w="1780" w:type="dxa"/>
            <w:tcBorders>
              <w:top w:val="nil"/>
              <w:left w:val="nil"/>
              <w:bottom w:val="nil"/>
              <w:right w:val="nil"/>
            </w:tcBorders>
            <w:shd w:val="clear" w:color="000000" w:fill="FFFFFF"/>
            <w:vAlign w:val="center"/>
            <w:hideMark/>
          </w:tcPr>
          <w:p w14:paraId="22187CD6" w14:textId="14F9306A"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51 ± 1</w:t>
            </w:r>
          </w:p>
        </w:tc>
        <w:tc>
          <w:tcPr>
            <w:tcW w:w="1780" w:type="dxa"/>
            <w:tcBorders>
              <w:top w:val="nil"/>
              <w:left w:val="nil"/>
              <w:bottom w:val="nil"/>
              <w:right w:val="nil"/>
            </w:tcBorders>
            <w:shd w:val="clear" w:color="000000" w:fill="FFFFFF"/>
            <w:vAlign w:val="center"/>
            <w:hideMark/>
          </w:tcPr>
          <w:p w14:paraId="2079D498"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7.9 ± 0.0</w:t>
            </w:r>
          </w:p>
        </w:tc>
      </w:tr>
      <w:tr w:rsidR="00B64703" w:rsidRPr="00B64703" w14:paraId="4D0C5E12" w14:textId="77777777" w:rsidTr="00B64703">
        <w:trPr>
          <w:trHeight w:val="402"/>
          <w:jc w:val="center"/>
        </w:trPr>
        <w:tc>
          <w:tcPr>
            <w:tcW w:w="2200" w:type="dxa"/>
            <w:vMerge/>
            <w:tcBorders>
              <w:top w:val="nil"/>
              <w:left w:val="nil"/>
              <w:bottom w:val="single" w:sz="4" w:space="0" w:color="000000"/>
              <w:right w:val="nil"/>
            </w:tcBorders>
            <w:vAlign w:val="center"/>
            <w:hideMark/>
          </w:tcPr>
          <w:p w14:paraId="5818C6EC"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p>
        </w:tc>
        <w:tc>
          <w:tcPr>
            <w:tcW w:w="2440" w:type="dxa"/>
            <w:tcBorders>
              <w:top w:val="nil"/>
              <w:left w:val="nil"/>
              <w:bottom w:val="nil"/>
              <w:right w:val="nil"/>
            </w:tcBorders>
            <w:shd w:val="clear" w:color="000000" w:fill="FFFFFF"/>
            <w:vAlign w:val="center"/>
            <w:hideMark/>
          </w:tcPr>
          <w:p w14:paraId="49942AF8"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Control biofilm</w:t>
            </w:r>
          </w:p>
        </w:tc>
        <w:tc>
          <w:tcPr>
            <w:tcW w:w="1780" w:type="dxa"/>
            <w:tcBorders>
              <w:top w:val="nil"/>
              <w:left w:val="nil"/>
              <w:bottom w:val="nil"/>
              <w:right w:val="nil"/>
            </w:tcBorders>
            <w:shd w:val="clear" w:color="000000" w:fill="FFFFFF"/>
            <w:vAlign w:val="center"/>
            <w:hideMark/>
          </w:tcPr>
          <w:p w14:paraId="544140C3"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55 ± 23.5</w:t>
            </w:r>
          </w:p>
        </w:tc>
        <w:tc>
          <w:tcPr>
            <w:tcW w:w="1780" w:type="dxa"/>
            <w:tcBorders>
              <w:top w:val="nil"/>
              <w:left w:val="nil"/>
              <w:bottom w:val="nil"/>
              <w:right w:val="nil"/>
            </w:tcBorders>
            <w:shd w:val="clear" w:color="000000" w:fill="FFFFFF"/>
            <w:vAlign w:val="center"/>
            <w:hideMark/>
          </w:tcPr>
          <w:p w14:paraId="665E5C6B"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8.2 ± 0.1</w:t>
            </w:r>
          </w:p>
        </w:tc>
      </w:tr>
      <w:tr w:rsidR="00B64703" w:rsidRPr="00B64703" w14:paraId="47B2EE99" w14:textId="77777777" w:rsidTr="00B64703">
        <w:trPr>
          <w:trHeight w:val="402"/>
          <w:jc w:val="center"/>
        </w:trPr>
        <w:tc>
          <w:tcPr>
            <w:tcW w:w="2200" w:type="dxa"/>
            <w:vMerge/>
            <w:tcBorders>
              <w:top w:val="nil"/>
              <w:left w:val="nil"/>
              <w:bottom w:val="single" w:sz="4" w:space="0" w:color="000000"/>
              <w:right w:val="nil"/>
            </w:tcBorders>
            <w:vAlign w:val="center"/>
            <w:hideMark/>
          </w:tcPr>
          <w:p w14:paraId="6E81B346"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p>
        </w:tc>
        <w:tc>
          <w:tcPr>
            <w:tcW w:w="2440" w:type="dxa"/>
            <w:tcBorders>
              <w:top w:val="nil"/>
              <w:left w:val="nil"/>
              <w:bottom w:val="single" w:sz="4" w:space="0" w:color="auto"/>
              <w:right w:val="nil"/>
            </w:tcBorders>
            <w:shd w:val="clear" w:color="000000" w:fill="FFFFFF"/>
            <w:vAlign w:val="center"/>
            <w:hideMark/>
          </w:tcPr>
          <w:p w14:paraId="00C7835D"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Active biofilm</w:t>
            </w:r>
          </w:p>
        </w:tc>
        <w:tc>
          <w:tcPr>
            <w:tcW w:w="1780" w:type="dxa"/>
            <w:tcBorders>
              <w:top w:val="nil"/>
              <w:left w:val="nil"/>
              <w:bottom w:val="single" w:sz="4" w:space="0" w:color="auto"/>
              <w:right w:val="nil"/>
            </w:tcBorders>
            <w:shd w:val="clear" w:color="000000" w:fill="FFFFFF"/>
            <w:vAlign w:val="center"/>
            <w:hideMark/>
          </w:tcPr>
          <w:p w14:paraId="01072EE0" w14:textId="5AFF367D"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255 ± 7.1</w:t>
            </w:r>
          </w:p>
        </w:tc>
        <w:tc>
          <w:tcPr>
            <w:tcW w:w="1780" w:type="dxa"/>
            <w:tcBorders>
              <w:top w:val="nil"/>
              <w:left w:val="nil"/>
              <w:bottom w:val="single" w:sz="4" w:space="0" w:color="auto"/>
              <w:right w:val="nil"/>
            </w:tcBorders>
            <w:shd w:val="clear" w:color="000000" w:fill="FFFFFF"/>
            <w:vAlign w:val="center"/>
            <w:hideMark/>
          </w:tcPr>
          <w:p w14:paraId="0B9E01AD"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7.4 ± 0.1</w:t>
            </w:r>
          </w:p>
        </w:tc>
      </w:tr>
      <w:tr w:rsidR="00B64703" w:rsidRPr="00B64703" w14:paraId="7C8D5E57" w14:textId="77777777" w:rsidTr="00B64703">
        <w:trPr>
          <w:trHeight w:val="402"/>
          <w:jc w:val="center"/>
        </w:trPr>
        <w:tc>
          <w:tcPr>
            <w:tcW w:w="2200" w:type="dxa"/>
            <w:vMerge w:val="restart"/>
            <w:tcBorders>
              <w:top w:val="nil"/>
              <w:left w:val="nil"/>
              <w:bottom w:val="single" w:sz="4" w:space="0" w:color="000000"/>
              <w:right w:val="nil"/>
            </w:tcBorders>
            <w:shd w:val="clear" w:color="000000" w:fill="FFFFFF"/>
            <w:vAlign w:val="center"/>
            <w:hideMark/>
          </w:tcPr>
          <w:p w14:paraId="36783D3E"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January</w:t>
            </w:r>
          </w:p>
        </w:tc>
        <w:tc>
          <w:tcPr>
            <w:tcW w:w="2440" w:type="dxa"/>
            <w:tcBorders>
              <w:top w:val="nil"/>
              <w:left w:val="nil"/>
              <w:bottom w:val="nil"/>
              <w:right w:val="nil"/>
            </w:tcBorders>
            <w:shd w:val="clear" w:color="000000" w:fill="FFFFFF"/>
            <w:vAlign w:val="center"/>
            <w:hideMark/>
          </w:tcPr>
          <w:p w14:paraId="3DD25634"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Inoculum biofilm</w:t>
            </w:r>
          </w:p>
        </w:tc>
        <w:tc>
          <w:tcPr>
            <w:tcW w:w="1780" w:type="dxa"/>
            <w:tcBorders>
              <w:top w:val="nil"/>
              <w:left w:val="nil"/>
              <w:bottom w:val="nil"/>
              <w:right w:val="nil"/>
            </w:tcBorders>
            <w:shd w:val="clear" w:color="000000" w:fill="FFFFFF"/>
            <w:vAlign w:val="center"/>
            <w:hideMark/>
          </w:tcPr>
          <w:p w14:paraId="4941EB32" w14:textId="3065D8DC"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23 ± 1</w:t>
            </w:r>
          </w:p>
        </w:tc>
        <w:tc>
          <w:tcPr>
            <w:tcW w:w="1780" w:type="dxa"/>
            <w:tcBorders>
              <w:top w:val="nil"/>
              <w:left w:val="nil"/>
              <w:bottom w:val="nil"/>
              <w:right w:val="nil"/>
            </w:tcBorders>
            <w:shd w:val="clear" w:color="000000" w:fill="FFFFFF"/>
            <w:vAlign w:val="center"/>
            <w:hideMark/>
          </w:tcPr>
          <w:p w14:paraId="00E8C2FF"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7.3 ± 0.0</w:t>
            </w:r>
          </w:p>
        </w:tc>
      </w:tr>
      <w:tr w:rsidR="00B64703" w:rsidRPr="00B64703" w14:paraId="22EF5F7D" w14:textId="77777777" w:rsidTr="00B64703">
        <w:trPr>
          <w:trHeight w:val="402"/>
          <w:jc w:val="center"/>
        </w:trPr>
        <w:tc>
          <w:tcPr>
            <w:tcW w:w="2200" w:type="dxa"/>
            <w:vMerge/>
            <w:tcBorders>
              <w:top w:val="nil"/>
              <w:left w:val="nil"/>
              <w:bottom w:val="single" w:sz="4" w:space="0" w:color="000000"/>
              <w:right w:val="nil"/>
            </w:tcBorders>
            <w:vAlign w:val="center"/>
            <w:hideMark/>
          </w:tcPr>
          <w:p w14:paraId="5669282A"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p>
        </w:tc>
        <w:tc>
          <w:tcPr>
            <w:tcW w:w="2440" w:type="dxa"/>
            <w:tcBorders>
              <w:top w:val="nil"/>
              <w:left w:val="nil"/>
              <w:bottom w:val="nil"/>
              <w:right w:val="nil"/>
            </w:tcBorders>
            <w:shd w:val="clear" w:color="000000" w:fill="FFFFFF"/>
            <w:vAlign w:val="center"/>
            <w:hideMark/>
          </w:tcPr>
          <w:p w14:paraId="1B36C2AE"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Control biofilm</w:t>
            </w:r>
          </w:p>
        </w:tc>
        <w:tc>
          <w:tcPr>
            <w:tcW w:w="1780" w:type="dxa"/>
            <w:tcBorders>
              <w:top w:val="nil"/>
              <w:left w:val="nil"/>
              <w:bottom w:val="nil"/>
              <w:right w:val="nil"/>
            </w:tcBorders>
            <w:shd w:val="clear" w:color="000000" w:fill="FFFFFF"/>
            <w:vAlign w:val="center"/>
            <w:hideMark/>
          </w:tcPr>
          <w:p w14:paraId="1ED74483" w14:textId="7548E213"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58.3 ± 29.2</w:t>
            </w:r>
          </w:p>
        </w:tc>
        <w:tc>
          <w:tcPr>
            <w:tcW w:w="1780" w:type="dxa"/>
            <w:tcBorders>
              <w:top w:val="nil"/>
              <w:left w:val="nil"/>
              <w:bottom w:val="nil"/>
              <w:right w:val="nil"/>
            </w:tcBorders>
            <w:shd w:val="clear" w:color="000000" w:fill="FFFFFF"/>
            <w:vAlign w:val="center"/>
            <w:hideMark/>
          </w:tcPr>
          <w:p w14:paraId="436C0B04"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7.8 ± 0.1</w:t>
            </w:r>
          </w:p>
        </w:tc>
      </w:tr>
      <w:tr w:rsidR="00B64703" w:rsidRPr="00B64703" w14:paraId="4AAE3EEC" w14:textId="77777777" w:rsidTr="00B64703">
        <w:trPr>
          <w:trHeight w:val="402"/>
          <w:jc w:val="center"/>
        </w:trPr>
        <w:tc>
          <w:tcPr>
            <w:tcW w:w="2200" w:type="dxa"/>
            <w:vMerge/>
            <w:tcBorders>
              <w:top w:val="nil"/>
              <w:left w:val="nil"/>
              <w:bottom w:val="single" w:sz="4" w:space="0" w:color="000000"/>
              <w:right w:val="nil"/>
            </w:tcBorders>
            <w:vAlign w:val="center"/>
            <w:hideMark/>
          </w:tcPr>
          <w:p w14:paraId="542EF961"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p>
        </w:tc>
        <w:tc>
          <w:tcPr>
            <w:tcW w:w="2440" w:type="dxa"/>
            <w:tcBorders>
              <w:top w:val="nil"/>
              <w:left w:val="nil"/>
              <w:bottom w:val="single" w:sz="4" w:space="0" w:color="auto"/>
              <w:right w:val="nil"/>
            </w:tcBorders>
            <w:shd w:val="clear" w:color="000000" w:fill="FFFFFF"/>
            <w:vAlign w:val="center"/>
            <w:hideMark/>
          </w:tcPr>
          <w:p w14:paraId="2921D635" w14:textId="77777777" w:rsidR="00B64703" w:rsidRPr="00B64703" w:rsidRDefault="00B64703" w:rsidP="00B64703">
            <w:pPr>
              <w:spacing w:after="0" w:line="240" w:lineRule="auto"/>
              <w:rPr>
                <w:rFonts w:ascii="Times New Roman" w:eastAsia="Times New Roman" w:hAnsi="Times New Roman" w:cs="Times New Roman"/>
                <w:color w:val="000000"/>
                <w:kern w:val="0"/>
                <w:lang w:eastAsia="en-GB"/>
                <w14:ligatures w14:val="none"/>
              </w:rPr>
            </w:pPr>
            <w:r w:rsidRPr="00B64703">
              <w:rPr>
                <w:rFonts w:ascii="Times New Roman" w:eastAsia="Times New Roman" w:hAnsi="Times New Roman" w:cs="Times New Roman"/>
                <w:color w:val="000000"/>
                <w:kern w:val="0"/>
                <w:lang w:eastAsia="en-GB"/>
                <w14:ligatures w14:val="none"/>
              </w:rPr>
              <w:t>Active biofilm</w:t>
            </w:r>
          </w:p>
        </w:tc>
        <w:tc>
          <w:tcPr>
            <w:tcW w:w="1780" w:type="dxa"/>
            <w:tcBorders>
              <w:top w:val="nil"/>
              <w:left w:val="nil"/>
              <w:bottom w:val="single" w:sz="4" w:space="0" w:color="auto"/>
              <w:right w:val="nil"/>
            </w:tcBorders>
            <w:shd w:val="clear" w:color="000000" w:fill="FFFFFF"/>
            <w:vAlign w:val="center"/>
            <w:hideMark/>
          </w:tcPr>
          <w:p w14:paraId="12236C2C" w14:textId="65705693"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410 ± 96.4</w:t>
            </w:r>
          </w:p>
        </w:tc>
        <w:tc>
          <w:tcPr>
            <w:tcW w:w="1780" w:type="dxa"/>
            <w:tcBorders>
              <w:top w:val="nil"/>
              <w:left w:val="nil"/>
              <w:bottom w:val="single" w:sz="4" w:space="0" w:color="auto"/>
              <w:right w:val="nil"/>
            </w:tcBorders>
            <w:shd w:val="clear" w:color="000000" w:fill="FFFFFF"/>
            <w:vAlign w:val="center"/>
            <w:hideMark/>
          </w:tcPr>
          <w:p w14:paraId="73F9A14F" w14:textId="77777777" w:rsidR="00B64703" w:rsidRPr="00B64703" w:rsidRDefault="00B64703" w:rsidP="00B64703">
            <w:pPr>
              <w:spacing w:after="0" w:line="240" w:lineRule="auto"/>
              <w:jc w:val="center"/>
              <w:rPr>
                <w:rFonts w:ascii="Times New Roman" w:eastAsia="Times New Roman" w:hAnsi="Times New Roman" w:cs="Times New Roman"/>
                <w:color w:val="000000"/>
                <w:kern w:val="0"/>
                <w:sz w:val="24"/>
                <w:szCs w:val="24"/>
                <w:lang w:eastAsia="en-GB"/>
                <w14:ligatures w14:val="none"/>
              </w:rPr>
            </w:pPr>
            <w:r w:rsidRPr="00B64703">
              <w:rPr>
                <w:rFonts w:ascii="Times New Roman" w:eastAsia="Times New Roman" w:hAnsi="Times New Roman" w:cs="Times New Roman"/>
                <w:color w:val="000000"/>
                <w:kern w:val="0"/>
                <w:sz w:val="24"/>
                <w:szCs w:val="24"/>
                <w:lang w:eastAsia="en-GB"/>
                <w14:ligatures w14:val="none"/>
              </w:rPr>
              <w:t>7.4 ± 0.0</w:t>
            </w:r>
          </w:p>
        </w:tc>
      </w:tr>
    </w:tbl>
    <w:p w14:paraId="5D836690" w14:textId="749082C7" w:rsidR="00500830" w:rsidRPr="009729DC" w:rsidRDefault="00500830" w:rsidP="00AF19C5">
      <w:pPr>
        <w:spacing w:after="0" w:line="480" w:lineRule="auto"/>
        <w:jc w:val="center"/>
        <w:rPr>
          <w:rFonts w:ascii="Times New Roman" w:hAnsi="Times New Roman" w:cs="Times New Roman"/>
          <w:sz w:val="24"/>
          <w:szCs w:val="24"/>
          <w:lang w:val="en-US"/>
        </w:rPr>
      </w:pPr>
    </w:p>
    <w:p w14:paraId="16666848" w14:textId="77777777" w:rsidR="006B7286" w:rsidRDefault="006B7286" w:rsidP="00AF19C5">
      <w:pPr>
        <w:spacing w:after="0" w:line="480" w:lineRule="auto"/>
        <w:rPr>
          <w:rFonts w:ascii="Times New Roman" w:hAnsi="Times New Roman" w:cs="Times New Roman"/>
          <w:sz w:val="24"/>
          <w:szCs w:val="24"/>
          <w:lang w:val="en-US"/>
        </w:rPr>
      </w:pPr>
    </w:p>
    <w:p w14:paraId="083A62FA" w14:textId="4C82EAD2" w:rsidR="00C42FCD" w:rsidRPr="00AF74AC" w:rsidRDefault="00CB276C" w:rsidP="00E5360E">
      <w:pPr>
        <w:pStyle w:val="Heading2"/>
      </w:pPr>
      <w:r w:rsidRPr="00AF74AC">
        <w:t>C</w:t>
      </w:r>
      <w:r w:rsidR="000847B9" w:rsidRPr="00AF74AC">
        <w:t xml:space="preserve">haracterization </w:t>
      </w:r>
      <w:r w:rsidRPr="00AF74AC">
        <w:t>of the conversion</w:t>
      </w:r>
      <w:r w:rsidR="007D6417" w:rsidRPr="00AF74AC">
        <w:t xml:space="preserve"> of soluble into insoluble </w:t>
      </w:r>
      <w:r w:rsidR="00F25822" w:rsidRPr="00AF74AC">
        <w:t>Mn</w:t>
      </w:r>
      <w:r w:rsidR="00C42FCD" w:rsidRPr="00AF74AC">
        <w:t xml:space="preserve"> </w:t>
      </w:r>
    </w:p>
    <w:p w14:paraId="7CE1A0AA" w14:textId="15B53D61" w:rsidR="00EE65E6" w:rsidRDefault="00F25822" w:rsidP="004845CA">
      <w:pPr>
        <w:spacing w:after="0" w:line="480" w:lineRule="auto"/>
        <w:rPr>
          <w:rFonts w:ascii="Times New Roman" w:hAnsi="Times New Roman" w:cs="Times New Roman"/>
          <w:sz w:val="24"/>
          <w:szCs w:val="24"/>
          <w:lang w:val="en-US"/>
        </w:rPr>
      </w:pPr>
      <w:r w:rsidRPr="009729DC">
        <w:rPr>
          <w:rFonts w:ascii="Times New Roman" w:hAnsi="Times New Roman" w:cs="Times New Roman"/>
          <w:sz w:val="24"/>
          <w:szCs w:val="24"/>
          <w:lang w:val="en-US"/>
        </w:rPr>
        <w:t>To determine</w:t>
      </w:r>
      <w:r w:rsidR="00DA1235" w:rsidRPr="009729DC">
        <w:rPr>
          <w:rFonts w:ascii="Times New Roman" w:hAnsi="Times New Roman" w:cs="Times New Roman"/>
          <w:sz w:val="24"/>
          <w:szCs w:val="24"/>
          <w:lang w:val="en-US"/>
        </w:rPr>
        <w:t xml:space="preserve"> </w:t>
      </w:r>
      <w:r w:rsidR="003F1C4F" w:rsidRPr="009729DC">
        <w:rPr>
          <w:rFonts w:ascii="Times New Roman" w:hAnsi="Times New Roman" w:cs="Times New Roman"/>
          <w:sz w:val="24"/>
          <w:szCs w:val="24"/>
          <w:lang w:val="en-US"/>
        </w:rPr>
        <w:t>the fraction of soluble Mn</w:t>
      </w:r>
      <w:r w:rsidR="003F1C4F" w:rsidRPr="009729DC">
        <w:rPr>
          <w:rFonts w:ascii="Times New Roman" w:hAnsi="Times New Roman" w:cs="Times New Roman"/>
          <w:sz w:val="24"/>
          <w:szCs w:val="24"/>
          <w:vertAlign w:val="superscript"/>
          <w:lang w:val="en-US"/>
        </w:rPr>
        <w:t>2+</w:t>
      </w:r>
      <w:r w:rsidR="00B4270D">
        <w:rPr>
          <w:rFonts w:ascii="Times New Roman" w:hAnsi="Times New Roman" w:cs="Times New Roman"/>
          <w:sz w:val="24"/>
          <w:szCs w:val="24"/>
          <w:lang w:val="en-US"/>
        </w:rPr>
        <w:t xml:space="preserve"> added</w:t>
      </w:r>
      <w:r w:rsidR="003F1C4F" w:rsidRPr="009729DC">
        <w:rPr>
          <w:rFonts w:ascii="Times New Roman" w:hAnsi="Times New Roman" w:cs="Times New Roman"/>
          <w:sz w:val="24"/>
          <w:szCs w:val="24"/>
          <w:lang w:val="en-US"/>
        </w:rPr>
        <w:t xml:space="preserve"> as MnCO</w:t>
      </w:r>
      <w:r w:rsidR="003F1C4F" w:rsidRPr="009729DC">
        <w:rPr>
          <w:rFonts w:ascii="Times New Roman" w:hAnsi="Times New Roman" w:cs="Times New Roman"/>
          <w:sz w:val="24"/>
          <w:szCs w:val="24"/>
          <w:vertAlign w:val="subscript"/>
          <w:lang w:val="en-US"/>
        </w:rPr>
        <w:t>3</w:t>
      </w:r>
      <w:r w:rsidR="007A68AD" w:rsidRPr="009729DC">
        <w:rPr>
          <w:rFonts w:ascii="Times New Roman" w:hAnsi="Times New Roman" w:cs="Times New Roman"/>
          <w:sz w:val="24"/>
          <w:szCs w:val="24"/>
          <w:lang w:val="en-US"/>
        </w:rPr>
        <w:t xml:space="preserve"> into the experimental bottles</w:t>
      </w:r>
      <w:r w:rsidR="005657DD" w:rsidRPr="009729DC">
        <w:rPr>
          <w:rFonts w:ascii="Times New Roman" w:hAnsi="Times New Roman" w:cs="Times New Roman"/>
          <w:sz w:val="24"/>
          <w:szCs w:val="24"/>
          <w:lang w:val="en-US"/>
        </w:rPr>
        <w:t xml:space="preserve"> </w:t>
      </w:r>
      <w:r w:rsidR="00805456" w:rsidRPr="009729DC">
        <w:rPr>
          <w:rFonts w:ascii="Times New Roman" w:hAnsi="Times New Roman" w:cs="Times New Roman"/>
          <w:sz w:val="24"/>
          <w:szCs w:val="24"/>
          <w:lang w:val="en-US"/>
        </w:rPr>
        <w:t xml:space="preserve">that </w:t>
      </w:r>
      <w:r w:rsidR="009F4AE5" w:rsidRPr="009729DC">
        <w:rPr>
          <w:rFonts w:ascii="Times New Roman" w:hAnsi="Times New Roman" w:cs="Times New Roman"/>
          <w:sz w:val="24"/>
          <w:szCs w:val="24"/>
          <w:lang w:val="en-US"/>
        </w:rPr>
        <w:t xml:space="preserve">was </w:t>
      </w:r>
      <w:r w:rsidR="003F1C4F" w:rsidRPr="009729DC">
        <w:rPr>
          <w:rFonts w:ascii="Times New Roman" w:hAnsi="Times New Roman" w:cs="Times New Roman"/>
          <w:sz w:val="24"/>
          <w:szCs w:val="24"/>
          <w:lang w:val="en-US"/>
        </w:rPr>
        <w:t xml:space="preserve">converted into insoluble </w:t>
      </w:r>
      <w:r w:rsidR="00B869F0" w:rsidRPr="009729DC">
        <w:rPr>
          <w:rFonts w:ascii="Times New Roman" w:hAnsi="Times New Roman" w:cs="Times New Roman"/>
          <w:sz w:val="24"/>
          <w:szCs w:val="24"/>
          <w:lang w:val="en-US"/>
        </w:rPr>
        <w:t>Mn</w:t>
      </w:r>
      <w:r w:rsidR="00B869F0" w:rsidRPr="009729DC">
        <w:rPr>
          <w:rFonts w:ascii="Times New Roman" w:hAnsi="Times New Roman" w:cs="Times New Roman"/>
          <w:sz w:val="24"/>
          <w:szCs w:val="24"/>
          <w:vertAlign w:val="superscript"/>
          <w:lang w:val="en-US"/>
        </w:rPr>
        <w:t>3+</w:t>
      </w:r>
      <w:r w:rsidR="00B4270D">
        <w:rPr>
          <w:rFonts w:ascii="Times New Roman" w:hAnsi="Times New Roman" w:cs="Times New Roman"/>
          <w:sz w:val="24"/>
          <w:szCs w:val="24"/>
          <w:lang w:val="en-US"/>
        </w:rPr>
        <w:t xml:space="preserve"> </w:t>
      </w:r>
      <w:r w:rsidR="00B869F0" w:rsidRPr="009729DC">
        <w:rPr>
          <w:rFonts w:ascii="Times New Roman" w:hAnsi="Times New Roman" w:cs="Times New Roman"/>
          <w:sz w:val="24"/>
          <w:szCs w:val="24"/>
          <w:lang w:val="en-US"/>
        </w:rPr>
        <w:t>and</w:t>
      </w:r>
      <w:r w:rsidR="00B4270D">
        <w:rPr>
          <w:rFonts w:ascii="Times New Roman" w:hAnsi="Times New Roman" w:cs="Times New Roman"/>
          <w:sz w:val="24"/>
          <w:szCs w:val="24"/>
          <w:lang w:val="en-US"/>
        </w:rPr>
        <w:t>/or</w:t>
      </w:r>
      <w:r w:rsidR="00B869F0" w:rsidRPr="009729DC">
        <w:rPr>
          <w:rFonts w:ascii="Times New Roman" w:hAnsi="Times New Roman" w:cs="Times New Roman"/>
          <w:sz w:val="24"/>
          <w:szCs w:val="24"/>
          <w:lang w:val="en-US"/>
        </w:rPr>
        <w:t xml:space="preserve"> Mn</w:t>
      </w:r>
      <w:r w:rsidR="00B869F0" w:rsidRPr="009729DC">
        <w:rPr>
          <w:rFonts w:ascii="Times New Roman" w:hAnsi="Times New Roman" w:cs="Times New Roman"/>
          <w:sz w:val="24"/>
          <w:szCs w:val="24"/>
          <w:vertAlign w:val="superscript"/>
          <w:lang w:val="en-US"/>
        </w:rPr>
        <w:t>4+</w:t>
      </w:r>
      <w:r w:rsidR="003F1C4F" w:rsidRPr="009729DC">
        <w:rPr>
          <w:rFonts w:ascii="Times New Roman" w:hAnsi="Times New Roman" w:cs="Times New Roman"/>
          <w:sz w:val="24"/>
          <w:szCs w:val="24"/>
          <w:lang w:val="en-US"/>
        </w:rPr>
        <w:t>, a dedicated method was developed applying ICP-OES</w:t>
      </w:r>
      <w:r w:rsidR="00805456" w:rsidRPr="009729DC">
        <w:rPr>
          <w:rFonts w:ascii="Times New Roman" w:hAnsi="Times New Roman" w:cs="Times New Roman"/>
          <w:sz w:val="24"/>
          <w:szCs w:val="24"/>
          <w:lang w:val="en-US"/>
        </w:rPr>
        <w:t xml:space="preserve"> to</w:t>
      </w:r>
      <w:r w:rsidR="008C1D37" w:rsidRPr="009729DC">
        <w:rPr>
          <w:rFonts w:ascii="Times New Roman" w:hAnsi="Times New Roman" w:cs="Times New Roman"/>
          <w:sz w:val="24"/>
          <w:szCs w:val="24"/>
          <w:lang w:val="en-US"/>
        </w:rPr>
        <w:t xml:space="preserve"> determin</w:t>
      </w:r>
      <w:r w:rsidR="00805456" w:rsidRPr="009729DC">
        <w:rPr>
          <w:rFonts w:ascii="Times New Roman" w:hAnsi="Times New Roman" w:cs="Times New Roman"/>
          <w:sz w:val="24"/>
          <w:szCs w:val="24"/>
          <w:lang w:val="en-US"/>
        </w:rPr>
        <w:t>e</w:t>
      </w:r>
      <w:r w:rsidR="008C1D37" w:rsidRPr="009729DC">
        <w:rPr>
          <w:rFonts w:ascii="Times New Roman" w:hAnsi="Times New Roman" w:cs="Times New Roman"/>
          <w:sz w:val="24"/>
          <w:szCs w:val="24"/>
          <w:lang w:val="en-US"/>
        </w:rPr>
        <w:t xml:space="preserve"> Mn concentrations as “acid-soluble” and ‘acid-insoluble” fractions (section 2.3.2). </w:t>
      </w:r>
      <w:r w:rsidR="00EE6DC4">
        <w:rPr>
          <w:rFonts w:ascii="Times New Roman" w:hAnsi="Times New Roman" w:cs="Times New Roman"/>
          <w:sz w:val="24"/>
          <w:szCs w:val="24"/>
          <w:lang w:val="en-US"/>
        </w:rPr>
        <w:t xml:space="preserve"> </w:t>
      </w:r>
      <w:r w:rsidR="007A68AD" w:rsidRPr="009729DC">
        <w:rPr>
          <w:rFonts w:ascii="Times New Roman" w:hAnsi="Times New Roman" w:cs="Times New Roman"/>
          <w:sz w:val="24"/>
          <w:szCs w:val="24"/>
          <w:lang w:val="en-US"/>
        </w:rPr>
        <w:t xml:space="preserve">At the end of </w:t>
      </w:r>
      <w:r w:rsidR="00B4270D">
        <w:rPr>
          <w:rFonts w:ascii="Times New Roman" w:hAnsi="Times New Roman" w:cs="Times New Roman"/>
          <w:sz w:val="24"/>
          <w:szCs w:val="24"/>
          <w:lang w:val="en-US"/>
        </w:rPr>
        <w:t xml:space="preserve">the </w:t>
      </w:r>
      <w:r w:rsidR="0008495D" w:rsidRPr="009729DC">
        <w:rPr>
          <w:rFonts w:ascii="Times New Roman" w:hAnsi="Times New Roman" w:cs="Times New Roman"/>
          <w:sz w:val="24"/>
          <w:szCs w:val="24"/>
          <w:lang w:val="en-US"/>
        </w:rPr>
        <w:t>42-day</w:t>
      </w:r>
      <w:r w:rsidR="007A68AD" w:rsidRPr="009729DC">
        <w:rPr>
          <w:rFonts w:ascii="Times New Roman" w:hAnsi="Times New Roman" w:cs="Times New Roman"/>
          <w:sz w:val="24"/>
          <w:szCs w:val="24"/>
          <w:lang w:val="en-US"/>
        </w:rPr>
        <w:t xml:space="preserve"> experiment, </w:t>
      </w:r>
      <w:r w:rsidR="004E5B36" w:rsidRPr="009729DC">
        <w:rPr>
          <w:rFonts w:ascii="Times New Roman" w:hAnsi="Times New Roman" w:cs="Times New Roman"/>
          <w:sz w:val="24"/>
          <w:szCs w:val="24"/>
          <w:lang w:val="en-US"/>
        </w:rPr>
        <w:t xml:space="preserve">the </w:t>
      </w:r>
      <w:r w:rsidR="007A68AD" w:rsidRPr="009729DC">
        <w:rPr>
          <w:rFonts w:ascii="Times New Roman" w:hAnsi="Times New Roman" w:cs="Times New Roman"/>
          <w:sz w:val="24"/>
          <w:szCs w:val="24"/>
          <w:lang w:val="en-US"/>
        </w:rPr>
        <w:t xml:space="preserve">bottles with </w:t>
      </w:r>
      <w:r w:rsidR="00DE4568">
        <w:rPr>
          <w:rFonts w:ascii="Times New Roman" w:hAnsi="Times New Roman" w:cs="Times New Roman"/>
          <w:sz w:val="24"/>
          <w:szCs w:val="24"/>
          <w:lang w:val="en-US"/>
        </w:rPr>
        <w:t>control</w:t>
      </w:r>
      <w:r w:rsidR="007A68AD" w:rsidRPr="009729DC">
        <w:rPr>
          <w:rFonts w:ascii="Times New Roman" w:hAnsi="Times New Roman" w:cs="Times New Roman"/>
          <w:sz w:val="24"/>
          <w:szCs w:val="24"/>
          <w:lang w:val="en-US"/>
        </w:rPr>
        <w:t xml:space="preserve"> and active biofilms contained the same amount of total Mn</w:t>
      </w:r>
      <w:r w:rsidR="00DE4568">
        <w:rPr>
          <w:rFonts w:ascii="Times New Roman" w:hAnsi="Times New Roman" w:cs="Times New Roman"/>
          <w:sz w:val="24"/>
          <w:szCs w:val="24"/>
          <w:lang w:val="en-US"/>
        </w:rPr>
        <w:t>, while</w:t>
      </w:r>
      <w:r w:rsidR="0074754A" w:rsidRPr="009729DC">
        <w:rPr>
          <w:rFonts w:ascii="Times New Roman" w:hAnsi="Times New Roman" w:cs="Times New Roman"/>
          <w:sz w:val="24"/>
          <w:szCs w:val="24"/>
          <w:lang w:val="en-US"/>
        </w:rPr>
        <w:t xml:space="preserve"> the</w:t>
      </w:r>
      <w:r w:rsidR="007A68AD" w:rsidRPr="009729DC">
        <w:rPr>
          <w:rFonts w:ascii="Times New Roman" w:hAnsi="Times New Roman" w:cs="Times New Roman"/>
          <w:sz w:val="24"/>
          <w:szCs w:val="24"/>
          <w:lang w:val="en-US"/>
        </w:rPr>
        <w:t xml:space="preserve"> amount of</w:t>
      </w:r>
      <w:r w:rsidR="0094664A" w:rsidRPr="009729DC">
        <w:rPr>
          <w:rFonts w:ascii="Times New Roman" w:hAnsi="Times New Roman" w:cs="Times New Roman"/>
          <w:sz w:val="24"/>
          <w:szCs w:val="24"/>
          <w:lang w:val="en-US"/>
        </w:rPr>
        <w:t xml:space="preserve"> acid-</w:t>
      </w:r>
      <w:r w:rsidR="007A68AD" w:rsidRPr="009729DC">
        <w:rPr>
          <w:rFonts w:ascii="Times New Roman" w:hAnsi="Times New Roman" w:cs="Times New Roman"/>
          <w:sz w:val="24"/>
          <w:szCs w:val="24"/>
          <w:lang w:val="en-US"/>
        </w:rPr>
        <w:t>insoluble Mn</w:t>
      </w:r>
      <w:r w:rsidR="00DE4568">
        <w:rPr>
          <w:rFonts w:ascii="Times New Roman" w:hAnsi="Times New Roman" w:cs="Times New Roman"/>
          <w:sz w:val="24"/>
          <w:szCs w:val="24"/>
          <w:lang w:val="en-US"/>
        </w:rPr>
        <w:t xml:space="preserve"> </w:t>
      </w:r>
      <w:r w:rsidR="00BA34E2">
        <w:rPr>
          <w:rFonts w:ascii="Times New Roman" w:hAnsi="Times New Roman" w:cs="Times New Roman"/>
          <w:sz w:val="24"/>
          <w:szCs w:val="24"/>
          <w:lang w:val="en-US"/>
        </w:rPr>
        <w:lastRenderedPageBreak/>
        <w:t>(</w:t>
      </w:r>
      <w:r w:rsidR="00BA34E2" w:rsidRPr="009729DC">
        <w:rPr>
          <w:rFonts w:ascii="Times New Roman" w:hAnsi="Times New Roman" w:cs="Times New Roman"/>
          <w:sz w:val="24"/>
          <w:szCs w:val="24"/>
          <w:lang w:val="en-US"/>
        </w:rPr>
        <w:t>Mn</w:t>
      </w:r>
      <w:r w:rsidR="00BA34E2">
        <w:rPr>
          <w:rFonts w:ascii="Times New Roman" w:hAnsi="Times New Roman" w:cs="Times New Roman"/>
          <w:sz w:val="24"/>
          <w:szCs w:val="24"/>
          <w:vertAlign w:val="superscript"/>
          <w:lang w:val="en-US"/>
        </w:rPr>
        <w:t>3</w:t>
      </w:r>
      <w:r w:rsidR="00BA34E2" w:rsidRPr="009729DC">
        <w:rPr>
          <w:rFonts w:ascii="Times New Roman" w:hAnsi="Times New Roman" w:cs="Times New Roman"/>
          <w:sz w:val="24"/>
          <w:szCs w:val="24"/>
          <w:vertAlign w:val="superscript"/>
          <w:lang w:val="en-US"/>
        </w:rPr>
        <w:t>+</w:t>
      </w:r>
      <w:r w:rsidR="00BA34E2">
        <w:rPr>
          <w:rFonts w:ascii="Times New Roman" w:hAnsi="Times New Roman" w:cs="Times New Roman"/>
          <w:sz w:val="24"/>
          <w:szCs w:val="24"/>
          <w:vertAlign w:val="superscript"/>
          <w:lang w:val="en-US"/>
        </w:rPr>
        <w:t xml:space="preserve"> </w:t>
      </w:r>
      <w:r w:rsidR="00BA34E2" w:rsidRPr="00BA34E2">
        <w:rPr>
          <w:rFonts w:ascii="Times New Roman" w:hAnsi="Times New Roman" w:cs="Times New Roman"/>
          <w:sz w:val="24"/>
          <w:szCs w:val="24"/>
          <w:lang w:val="en-US"/>
        </w:rPr>
        <w:t>and</w:t>
      </w:r>
      <w:r w:rsidR="00B4270D">
        <w:rPr>
          <w:rFonts w:ascii="Times New Roman" w:hAnsi="Times New Roman" w:cs="Times New Roman"/>
          <w:sz w:val="24"/>
          <w:szCs w:val="24"/>
          <w:lang w:val="en-US"/>
        </w:rPr>
        <w:t xml:space="preserve">/or </w:t>
      </w:r>
      <w:r w:rsidR="00BA34E2" w:rsidRPr="009729DC">
        <w:rPr>
          <w:rFonts w:ascii="Times New Roman" w:hAnsi="Times New Roman" w:cs="Times New Roman"/>
          <w:sz w:val="24"/>
          <w:szCs w:val="24"/>
          <w:lang w:val="en-US"/>
        </w:rPr>
        <w:t>Mn</w:t>
      </w:r>
      <w:r w:rsidR="00BA34E2">
        <w:rPr>
          <w:rFonts w:ascii="Times New Roman" w:hAnsi="Times New Roman" w:cs="Times New Roman"/>
          <w:sz w:val="24"/>
          <w:szCs w:val="24"/>
          <w:vertAlign w:val="superscript"/>
          <w:lang w:val="en-US"/>
        </w:rPr>
        <w:t>4</w:t>
      </w:r>
      <w:r w:rsidR="00BA34E2" w:rsidRPr="009729DC">
        <w:rPr>
          <w:rFonts w:ascii="Times New Roman" w:hAnsi="Times New Roman" w:cs="Times New Roman"/>
          <w:sz w:val="24"/>
          <w:szCs w:val="24"/>
          <w:vertAlign w:val="superscript"/>
          <w:lang w:val="en-US"/>
        </w:rPr>
        <w:t>+</w:t>
      </w:r>
      <w:r w:rsidR="00BA34E2" w:rsidRPr="009729DC">
        <w:rPr>
          <w:rFonts w:ascii="Times New Roman" w:hAnsi="Times New Roman" w:cs="Times New Roman"/>
          <w:sz w:val="24"/>
          <w:szCs w:val="24"/>
          <w:lang w:val="en-US"/>
        </w:rPr>
        <w:t>)</w:t>
      </w:r>
      <w:r w:rsidR="008C1D37" w:rsidRPr="009729DC">
        <w:rPr>
          <w:rFonts w:ascii="Times New Roman" w:hAnsi="Times New Roman" w:cs="Times New Roman"/>
          <w:sz w:val="24"/>
          <w:szCs w:val="24"/>
          <w:lang w:val="en-US"/>
        </w:rPr>
        <w:t xml:space="preserve"> </w:t>
      </w:r>
      <w:r w:rsidR="007A68AD" w:rsidRPr="009729DC">
        <w:rPr>
          <w:rFonts w:ascii="Times New Roman" w:hAnsi="Times New Roman" w:cs="Times New Roman"/>
          <w:sz w:val="24"/>
          <w:szCs w:val="24"/>
          <w:lang w:val="en-US"/>
        </w:rPr>
        <w:t>was</w:t>
      </w:r>
      <w:r w:rsidR="00805456" w:rsidRPr="009729DC">
        <w:rPr>
          <w:rFonts w:ascii="Times New Roman" w:hAnsi="Times New Roman" w:cs="Times New Roman"/>
          <w:sz w:val="24"/>
          <w:szCs w:val="24"/>
          <w:lang w:val="en-US"/>
        </w:rPr>
        <w:t xml:space="preserve"> 6- to 10-fold </w:t>
      </w:r>
      <w:r w:rsidR="007A68AD" w:rsidRPr="009729DC">
        <w:rPr>
          <w:rFonts w:ascii="Times New Roman" w:hAnsi="Times New Roman" w:cs="Times New Roman"/>
          <w:sz w:val="24"/>
          <w:szCs w:val="24"/>
          <w:lang w:val="en-US"/>
        </w:rPr>
        <w:t>higher for the active biofilms (Table 2), further supporting the</w:t>
      </w:r>
      <w:r w:rsidR="00C766B0">
        <w:rPr>
          <w:rFonts w:ascii="Times New Roman" w:hAnsi="Times New Roman" w:cs="Times New Roman"/>
          <w:sz w:val="24"/>
          <w:szCs w:val="24"/>
          <w:lang w:val="en-US"/>
        </w:rPr>
        <w:t xml:space="preserve"> </w:t>
      </w:r>
      <w:r w:rsidR="007A68AD" w:rsidRPr="009729DC">
        <w:rPr>
          <w:rFonts w:ascii="Times New Roman" w:hAnsi="Times New Roman" w:cs="Times New Roman"/>
          <w:sz w:val="24"/>
          <w:szCs w:val="24"/>
          <w:lang w:val="en-US"/>
        </w:rPr>
        <w:t>biological</w:t>
      </w:r>
      <w:r w:rsidR="0094664A" w:rsidRPr="009729DC">
        <w:rPr>
          <w:rFonts w:ascii="Times New Roman" w:hAnsi="Times New Roman" w:cs="Times New Roman"/>
          <w:sz w:val="24"/>
          <w:szCs w:val="24"/>
          <w:lang w:val="en-US"/>
        </w:rPr>
        <w:t xml:space="preserve"> Mn</w:t>
      </w:r>
      <w:r w:rsidR="007A68AD" w:rsidRPr="009729DC">
        <w:rPr>
          <w:rFonts w:ascii="Times New Roman" w:hAnsi="Times New Roman" w:cs="Times New Roman"/>
          <w:sz w:val="24"/>
          <w:szCs w:val="24"/>
          <w:lang w:val="en-US"/>
        </w:rPr>
        <w:t xml:space="preserve"> oxidation. </w:t>
      </w:r>
      <w:r w:rsidR="001E2F61" w:rsidRPr="009729DC">
        <w:rPr>
          <w:rFonts w:ascii="Times New Roman" w:hAnsi="Times New Roman" w:cs="Times New Roman"/>
          <w:sz w:val="24"/>
          <w:szCs w:val="24"/>
          <w:lang w:val="en-US"/>
        </w:rPr>
        <w:t>The fraction</w:t>
      </w:r>
      <w:r w:rsidR="001E2F61">
        <w:rPr>
          <w:rFonts w:ascii="Times New Roman" w:hAnsi="Times New Roman" w:cs="Times New Roman"/>
          <w:sz w:val="24"/>
          <w:szCs w:val="24"/>
          <w:lang w:val="en-US"/>
        </w:rPr>
        <w:t>s</w:t>
      </w:r>
      <w:r w:rsidR="001E2F61" w:rsidRPr="009729DC">
        <w:rPr>
          <w:rFonts w:ascii="Times New Roman" w:hAnsi="Times New Roman" w:cs="Times New Roman"/>
          <w:sz w:val="24"/>
          <w:szCs w:val="24"/>
          <w:lang w:val="en-US"/>
        </w:rPr>
        <w:t xml:space="preserve"> of acid-soluble (the unconvert</w:t>
      </w:r>
      <w:bookmarkStart w:id="33" w:name="_Hlk145090583"/>
      <w:r w:rsidR="001E2F61" w:rsidRPr="009729DC">
        <w:rPr>
          <w:rFonts w:ascii="Times New Roman" w:hAnsi="Times New Roman" w:cs="Times New Roman"/>
          <w:sz w:val="24"/>
          <w:szCs w:val="24"/>
          <w:lang w:val="en-US"/>
        </w:rPr>
        <w:t>ed Mn</w:t>
      </w:r>
      <w:r w:rsidR="001E2F61" w:rsidRPr="009729DC">
        <w:rPr>
          <w:rFonts w:ascii="Times New Roman" w:hAnsi="Times New Roman" w:cs="Times New Roman"/>
          <w:sz w:val="24"/>
          <w:szCs w:val="24"/>
          <w:vertAlign w:val="superscript"/>
          <w:lang w:val="en-US"/>
        </w:rPr>
        <w:t>2+</w:t>
      </w:r>
      <w:r w:rsidR="001E2F61" w:rsidRPr="009729DC">
        <w:rPr>
          <w:rFonts w:ascii="Times New Roman" w:hAnsi="Times New Roman" w:cs="Times New Roman"/>
          <w:sz w:val="24"/>
          <w:szCs w:val="24"/>
          <w:lang w:val="en-US"/>
        </w:rPr>
        <w:t xml:space="preserve">) </w:t>
      </w:r>
      <w:bookmarkEnd w:id="33"/>
      <w:r w:rsidR="001E2F61" w:rsidRPr="009729DC">
        <w:rPr>
          <w:rFonts w:ascii="Times New Roman" w:hAnsi="Times New Roman" w:cs="Times New Roman"/>
          <w:sz w:val="24"/>
          <w:szCs w:val="24"/>
          <w:lang w:val="en-US"/>
        </w:rPr>
        <w:t xml:space="preserve">and insoluble Mn present in the control bottles </w:t>
      </w:r>
      <w:r w:rsidR="001E2F61">
        <w:rPr>
          <w:rFonts w:ascii="Times New Roman" w:hAnsi="Times New Roman" w:cs="Times New Roman"/>
          <w:sz w:val="24"/>
          <w:szCs w:val="24"/>
          <w:lang w:val="en-US"/>
        </w:rPr>
        <w:t>were</w:t>
      </w:r>
      <w:r w:rsidR="001E2F61" w:rsidRPr="009729DC">
        <w:rPr>
          <w:rFonts w:ascii="Times New Roman" w:hAnsi="Times New Roman" w:cs="Times New Roman"/>
          <w:sz w:val="24"/>
          <w:szCs w:val="24"/>
          <w:lang w:val="en-US"/>
        </w:rPr>
        <w:t xml:space="preserve"> similar to </w:t>
      </w:r>
      <w:r w:rsidR="001E2F61">
        <w:rPr>
          <w:rFonts w:ascii="Times New Roman" w:hAnsi="Times New Roman" w:cs="Times New Roman"/>
          <w:sz w:val="24"/>
          <w:szCs w:val="24"/>
          <w:lang w:val="en-US"/>
        </w:rPr>
        <w:t>those in</w:t>
      </w:r>
      <w:r w:rsidR="001E2F61" w:rsidRPr="009729DC">
        <w:rPr>
          <w:rFonts w:ascii="Times New Roman" w:hAnsi="Times New Roman" w:cs="Times New Roman"/>
          <w:sz w:val="24"/>
          <w:szCs w:val="24"/>
          <w:lang w:val="en-US"/>
        </w:rPr>
        <w:t xml:space="preserve"> the IB, </w:t>
      </w:r>
      <w:r w:rsidR="001E2F61">
        <w:rPr>
          <w:rFonts w:ascii="Times New Roman" w:hAnsi="Times New Roman" w:cs="Times New Roman"/>
          <w:sz w:val="24"/>
          <w:szCs w:val="24"/>
          <w:lang w:val="en-US"/>
        </w:rPr>
        <w:t>indicating</w:t>
      </w:r>
      <w:r w:rsidR="001E2F61" w:rsidRPr="009729DC">
        <w:rPr>
          <w:rFonts w:ascii="Times New Roman" w:hAnsi="Times New Roman" w:cs="Times New Roman"/>
          <w:sz w:val="24"/>
          <w:szCs w:val="24"/>
          <w:lang w:val="en-US"/>
        </w:rPr>
        <w:t xml:space="preserve"> </w:t>
      </w:r>
      <w:r w:rsidR="001E2F61">
        <w:rPr>
          <w:rFonts w:ascii="Times New Roman" w:hAnsi="Times New Roman" w:cs="Times New Roman"/>
          <w:sz w:val="24"/>
          <w:szCs w:val="24"/>
          <w:lang w:val="en-US"/>
        </w:rPr>
        <w:t xml:space="preserve">that </w:t>
      </w:r>
      <w:r w:rsidR="001E2F61" w:rsidRPr="009729DC">
        <w:rPr>
          <w:rFonts w:ascii="Times New Roman" w:hAnsi="Times New Roman" w:cs="Times New Roman"/>
          <w:sz w:val="24"/>
          <w:szCs w:val="24"/>
          <w:lang w:val="en-US"/>
        </w:rPr>
        <w:t>the abiotic oxidation did not occur</w:t>
      </w:r>
      <w:r w:rsidR="001E2F61">
        <w:rPr>
          <w:rFonts w:ascii="Times New Roman" w:hAnsi="Times New Roman" w:cs="Times New Roman"/>
          <w:sz w:val="24"/>
          <w:szCs w:val="24"/>
          <w:lang w:val="en-US"/>
        </w:rPr>
        <w:t xml:space="preserve"> </w:t>
      </w:r>
      <w:r w:rsidR="001E2F61" w:rsidRPr="009729DC">
        <w:rPr>
          <w:rFonts w:ascii="Times New Roman" w:hAnsi="Times New Roman" w:cs="Times New Roman"/>
          <w:sz w:val="24"/>
          <w:szCs w:val="24"/>
          <w:lang w:val="en-US"/>
        </w:rPr>
        <w:t>even though the water pH values were higher (7.8 – 8.2) than in the active biofilm bottles (7.4) (Table 1). Active biofilms converted most of the soluble Mn</w:t>
      </w:r>
      <w:r w:rsidR="001E2F61" w:rsidRPr="009729DC">
        <w:rPr>
          <w:rFonts w:ascii="Times New Roman" w:hAnsi="Times New Roman" w:cs="Times New Roman"/>
          <w:sz w:val="24"/>
          <w:szCs w:val="24"/>
          <w:vertAlign w:val="superscript"/>
          <w:lang w:val="en-US"/>
        </w:rPr>
        <w:t>2+</w:t>
      </w:r>
      <w:r w:rsidR="001E2F61" w:rsidRPr="009729DC">
        <w:rPr>
          <w:rFonts w:ascii="Times New Roman" w:hAnsi="Times New Roman" w:cs="Times New Roman"/>
          <w:sz w:val="24"/>
          <w:szCs w:val="24"/>
          <w:lang w:val="en-US"/>
        </w:rPr>
        <w:t xml:space="preserve"> to acid-insoluble form</w:t>
      </w:r>
      <w:r w:rsidR="001E2F61">
        <w:rPr>
          <w:rFonts w:ascii="Times New Roman" w:hAnsi="Times New Roman" w:cs="Times New Roman"/>
          <w:sz w:val="24"/>
          <w:szCs w:val="24"/>
          <w:lang w:val="en-US"/>
        </w:rPr>
        <w:t>s</w:t>
      </w:r>
      <w:r w:rsidR="001E2F61" w:rsidRPr="009729DC">
        <w:rPr>
          <w:rFonts w:ascii="Times New Roman" w:hAnsi="Times New Roman" w:cs="Times New Roman"/>
          <w:sz w:val="24"/>
          <w:szCs w:val="24"/>
          <w:lang w:val="en-US"/>
        </w:rPr>
        <w:t xml:space="preserve">, </w:t>
      </w:r>
      <w:r w:rsidR="001E2F61">
        <w:rPr>
          <w:rFonts w:ascii="Times New Roman" w:hAnsi="Times New Roman" w:cs="Times New Roman"/>
          <w:sz w:val="24"/>
          <w:szCs w:val="24"/>
          <w:lang w:val="en-US"/>
        </w:rPr>
        <w:t>and</w:t>
      </w:r>
      <w:r w:rsidR="001E2F61" w:rsidRPr="009729DC">
        <w:rPr>
          <w:rFonts w:ascii="Times New Roman" w:hAnsi="Times New Roman" w:cs="Times New Roman"/>
          <w:sz w:val="24"/>
          <w:szCs w:val="24"/>
          <w:lang w:val="en-US"/>
        </w:rPr>
        <w:t xml:space="preserve"> the </w:t>
      </w:r>
      <w:r w:rsidR="001E2F61">
        <w:rPr>
          <w:rFonts w:ascii="Times New Roman" w:hAnsi="Times New Roman" w:cs="Times New Roman"/>
          <w:sz w:val="24"/>
          <w:szCs w:val="24"/>
          <w:lang w:val="en-US"/>
        </w:rPr>
        <w:t xml:space="preserve">converted </w:t>
      </w:r>
      <w:r w:rsidR="001E2F61" w:rsidRPr="009729DC">
        <w:rPr>
          <w:rFonts w:ascii="Times New Roman" w:hAnsi="Times New Roman" w:cs="Times New Roman"/>
          <w:sz w:val="24"/>
          <w:szCs w:val="24"/>
          <w:lang w:val="en-US"/>
        </w:rPr>
        <w:t xml:space="preserve">fraction in the active biofilm of September bottles was higher (average of 84.8%) than in the January </w:t>
      </w:r>
      <w:r w:rsidR="001E2F61">
        <w:rPr>
          <w:rFonts w:ascii="Times New Roman" w:hAnsi="Times New Roman" w:cs="Times New Roman"/>
          <w:sz w:val="24"/>
          <w:szCs w:val="24"/>
          <w:lang w:val="en-US"/>
        </w:rPr>
        <w:t>ones</w:t>
      </w:r>
      <w:r w:rsidR="001E2F61" w:rsidRPr="009729DC">
        <w:rPr>
          <w:rFonts w:ascii="Times New Roman" w:hAnsi="Times New Roman" w:cs="Times New Roman"/>
          <w:sz w:val="24"/>
          <w:szCs w:val="24"/>
          <w:lang w:val="en-US"/>
        </w:rPr>
        <w:t xml:space="preserve"> (average of 52.1%) (Table 2).</w:t>
      </w:r>
      <w:r w:rsidR="001E2F61">
        <w:rPr>
          <w:rFonts w:ascii="Times New Roman" w:hAnsi="Times New Roman" w:cs="Times New Roman"/>
          <w:sz w:val="24"/>
          <w:szCs w:val="24"/>
          <w:lang w:val="en-US"/>
        </w:rPr>
        <w:t xml:space="preserve"> </w:t>
      </w:r>
      <w:r w:rsidR="00411FFD">
        <w:rPr>
          <w:rFonts w:ascii="Times New Roman" w:hAnsi="Times New Roman" w:cs="Times New Roman"/>
          <w:sz w:val="24"/>
          <w:szCs w:val="24"/>
          <w:lang w:val="en-US"/>
        </w:rPr>
        <w:t>Differences</w:t>
      </w:r>
      <w:r w:rsidR="00BA5B80" w:rsidRPr="009729DC">
        <w:rPr>
          <w:rFonts w:ascii="Times New Roman" w:hAnsi="Times New Roman" w:cs="Times New Roman"/>
          <w:sz w:val="24"/>
          <w:szCs w:val="24"/>
          <w:lang w:val="en-US"/>
        </w:rPr>
        <w:t xml:space="preserve"> in the oxidation of Mn between the September and January </w:t>
      </w:r>
      <w:r w:rsidR="003257A4">
        <w:rPr>
          <w:rFonts w:ascii="Times New Roman" w:hAnsi="Times New Roman" w:cs="Times New Roman"/>
          <w:sz w:val="24"/>
          <w:szCs w:val="24"/>
          <w:lang w:val="en-US"/>
        </w:rPr>
        <w:t>samples</w:t>
      </w:r>
      <w:r w:rsidR="00BA5B80" w:rsidRPr="009729DC">
        <w:rPr>
          <w:rFonts w:ascii="Times New Roman" w:hAnsi="Times New Roman" w:cs="Times New Roman"/>
          <w:sz w:val="24"/>
          <w:szCs w:val="24"/>
          <w:lang w:val="en-US"/>
        </w:rPr>
        <w:t xml:space="preserve"> w</w:t>
      </w:r>
      <w:r w:rsidR="00411FFD">
        <w:rPr>
          <w:rFonts w:ascii="Times New Roman" w:hAnsi="Times New Roman" w:cs="Times New Roman"/>
          <w:sz w:val="24"/>
          <w:szCs w:val="24"/>
          <w:lang w:val="en-US"/>
        </w:rPr>
        <w:t>ere</w:t>
      </w:r>
      <w:r w:rsidR="00BA5B80" w:rsidRPr="009729DC">
        <w:rPr>
          <w:rFonts w:ascii="Times New Roman" w:hAnsi="Times New Roman" w:cs="Times New Roman"/>
          <w:sz w:val="24"/>
          <w:szCs w:val="24"/>
          <w:lang w:val="en-US"/>
        </w:rPr>
        <w:t xml:space="preserve"> also observed </w:t>
      </w:r>
      <w:r w:rsidR="00B4270D">
        <w:rPr>
          <w:rFonts w:ascii="Times New Roman" w:hAnsi="Times New Roman" w:cs="Times New Roman"/>
          <w:sz w:val="24"/>
          <w:szCs w:val="24"/>
          <w:lang w:val="en-US"/>
        </w:rPr>
        <w:t>by</w:t>
      </w:r>
      <w:r w:rsidR="00BA5B80" w:rsidRPr="009729DC">
        <w:rPr>
          <w:rFonts w:ascii="Times New Roman" w:hAnsi="Times New Roman" w:cs="Times New Roman"/>
          <w:sz w:val="24"/>
          <w:szCs w:val="24"/>
          <w:lang w:val="en-US"/>
        </w:rPr>
        <w:t xml:space="preserve"> XRD analysis (Fig. 3). </w:t>
      </w:r>
      <w:r w:rsidR="00CA42C1" w:rsidRPr="009729DC">
        <w:rPr>
          <w:rFonts w:ascii="Times New Roman" w:hAnsi="Times New Roman" w:cs="Times New Roman"/>
          <w:sz w:val="24"/>
          <w:szCs w:val="24"/>
          <w:lang w:val="en-US"/>
        </w:rPr>
        <w:t>The</w:t>
      </w:r>
      <w:r w:rsidR="00CA42C1">
        <w:rPr>
          <w:rFonts w:ascii="Times New Roman" w:hAnsi="Times New Roman" w:cs="Times New Roman"/>
          <w:sz w:val="24"/>
          <w:szCs w:val="24"/>
          <w:lang w:val="en-US"/>
        </w:rPr>
        <w:t xml:space="preserve">se XRD patterns from </w:t>
      </w:r>
      <w:r w:rsidR="00B4270D">
        <w:rPr>
          <w:rFonts w:ascii="Times New Roman" w:hAnsi="Times New Roman" w:cs="Times New Roman"/>
          <w:sz w:val="24"/>
          <w:szCs w:val="24"/>
          <w:lang w:val="en-US"/>
        </w:rPr>
        <w:t>the</w:t>
      </w:r>
      <w:r w:rsidR="00CA42C1">
        <w:rPr>
          <w:rFonts w:ascii="Times New Roman" w:hAnsi="Times New Roman" w:cs="Times New Roman"/>
          <w:sz w:val="24"/>
          <w:szCs w:val="24"/>
          <w:lang w:val="en-US"/>
        </w:rPr>
        <w:t xml:space="preserve"> September and January samples </w:t>
      </w:r>
      <w:r w:rsidR="00CA42C1" w:rsidRPr="009729DC">
        <w:rPr>
          <w:rFonts w:ascii="Times New Roman" w:hAnsi="Times New Roman" w:cs="Times New Roman"/>
          <w:sz w:val="24"/>
          <w:szCs w:val="24"/>
          <w:lang w:val="en-US"/>
        </w:rPr>
        <w:t xml:space="preserve">were relatively low in peak intensity and showed peak broadening, </w:t>
      </w:r>
      <w:r w:rsidR="00CA42C1">
        <w:rPr>
          <w:rFonts w:ascii="Times New Roman" w:hAnsi="Times New Roman" w:cs="Times New Roman"/>
          <w:sz w:val="24"/>
          <w:szCs w:val="24"/>
          <w:lang w:val="en-US"/>
        </w:rPr>
        <w:t xml:space="preserve">likely </w:t>
      </w:r>
      <w:r w:rsidR="00CA42C1" w:rsidRPr="009729DC">
        <w:rPr>
          <w:rFonts w:ascii="Times New Roman" w:hAnsi="Times New Roman" w:cs="Times New Roman"/>
          <w:sz w:val="24"/>
          <w:szCs w:val="24"/>
          <w:lang w:val="en-US"/>
        </w:rPr>
        <w:t>indicating</w:t>
      </w:r>
      <w:r w:rsidR="00CA42C1">
        <w:rPr>
          <w:rFonts w:ascii="Times New Roman" w:hAnsi="Times New Roman" w:cs="Times New Roman"/>
          <w:sz w:val="24"/>
          <w:szCs w:val="24"/>
          <w:lang w:val="en-US"/>
        </w:rPr>
        <w:t xml:space="preserve"> either small crystal</w:t>
      </w:r>
      <w:r w:rsidR="00B4270D">
        <w:rPr>
          <w:rFonts w:ascii="Times New Roman" w:hAnsi="Times New Roman" w:cs="Times New Roman"/>
          <w:sz w:val="24"/>
          <w:szCs w:val="24"/>
          <w:lang w:val="en-US"/>
        </w:rPr>
        <w:t xml:space="preserve"> </w:t>
      </w:r>
      <w:r w:rsidR="00CA42C1">
        <w:rPr>
          <w:rFonts w:ascii="Times New Roman" w:hAnsi="Times New Roman" w:cs="Times New Roman"/>
          <w:sz w:val="24"/>
          <w:szCs w:val="24"/>
          <w:lang w:val="en-US"/>
        </w:rPr>
        <w:t xml:space="preserve">size, </w:t>
      </w:r>
      <w:r w:rsidR="00CA42C1" w:rsidRPr="009729DC">
        <w:rPr>
          <w:rFonts w:ascii="Times New Roman" w:hAnsi="Times New Roman" w:cs="Times New Roman"/>
          <w:sz w:val="24"/>
          <w:szCs w:val="24"/>
          <w:lang w:val="en-US"/>
        </w:rPr>
        <w:t>low crystallinity</w:t>
      </w:r>
      <w:r w:rsidR="00CA42C1">
        <w:rPr>
          <w:rFonts w:ascii="Times New Roman" w:hAnsi="Times New Roman" w:cs="Times New Roman"/>
          <w:sz w:val="24"/>
          <w:szCs w:val="24"/>
          <w:lang w:val="en-US"/>
        </w:rPr>
        <w:t>,</w:t>
      </w:r>
      <w:r w:rsidR="00CA42C1" w:rsidRPr="009729DC">
        <w:rPr>
          <w:rFonts w:ascii="Times New Roman" w:hAnsi="Times New Roman" w:cs="Times New Roman"/>
          <w:sz w:val="24"/>
          <w:szCs w:val="24"/>
          <w:lang w:val="en-US"/>
        </w:rPr>
        <w:t xml:space="preserve"> amorphous structure or </w:t>
      </w:r>
      <w:r w:rsidR="00B4270D">
        <w:rPr>
          <w:rFonts w:ascii="Times New Roman" w:hAnsi="Times New Roman" w:cs="Times New Roman"/>
          <w:sz w:val="24"/>
          <w:szCs w:val="24"/>
          <w:lang w:val="en-US"/>
        </w:rPr>
        <w:t xml:space="preserve">the </w:t>
      </w:r>
      <w:r w:rsidR="00CA42C1" w:rsidRPr="009729DC">
        <w:rPr>
          <w:rFonts w:ascii="Times New Roman" w:hAnsi="Times New Roman" w:cs="Times New Roman"/>
          <w:sz w:val="24"/>
          <w:szCs w:val="24"/>
          <w:lang w:val="en-US"/>
        </w:rPr>
        <w:t>presence of impurities</w:t>
      </w:r>
      <w:r w:rsidR="00CA42C1">
        <w:rPr>
          <w:rFonts w:ascii="Times New Roman" w:hAnsi="Times New Roman" w:cs="Times New Roman"/>
          <w:sz w:val="24"/>
          <w:szCs w:val="24"/>
          <w:lang w:val="en-US"/>
        </w:rPr>
        <w:t xml:space="preserve"> </w:t>
      </w:r>
      <w:r w:rsidR="00CA42C1">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{"citationID":"cbJYmaOT","properties":{"formattedCitation":"(Holder and Schaak, 2019)","plainCitation":"(Holder and Schaak, 2019)","noteIndex":0},"citationItems":[{"id":"ecC2V0qY/Zc5acZhI","uris":["http://zotero.org/users/11012347/items/BA7L446J"],"itemData":{"id":"Vw6FCZf2/mJKTLLbe","type":"article-journal","container-title":"ACS Nano","DOI":"10.1021/acsnano.9b05157","ISSN":"1936-0851, 1936-086X","issue":"7","journalAbbreviation":"ACS Nano","language":"en","page":"7359-7365","source":"DOI.org (Crossref)","title":"Tutorial on Powder X-ray Diffraction for Characterizing Nanoscale Materials","volume":"13","author":[{"family":"Holder","given":"Cameron F."},{"family":"Schaak","given":"Raymond E."}],"issued":{"date-parts":[["2019",7,23]]}}}],"schema":"https://github.com/citation-style-language/schema/raw/master/csl-citation.json"} </w:instrText>
      </w:r>
      <w:r w:rsidR="00CA42C1">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(Holder and Schaak, 2019)</w:t>
      </w:r>
      <w:r w:rsidR="00CA42C1">
        <w:rPr>
          <w:rFonts w:ascii="Times New Roman" w:hAnsi="Times New Roman" w:cs="Times New Roman"/>
          <w:sz w:val="24"/>
          <w:szCs w:val="24"/>
          <w:lang w:val="en-US"/>
        </w:rPr>
        <w:fldChar w:fldCharType="end"/>
      </w:r>
      <w:r w:rsidR="00CA42C1" w:rsidRPr="009729DC">
        <w:rPr>
          <w:rFonts w:ascii="Times New Roman" w:hAnsi="Times New Roman" w:cs="Times New Roman"/>
          <w:sz w:val="24"/>
          <w:szCs w:val="24"/>
          <w:lang w:val="en-US"/>
        </w:rPr>
        <w:t>.</w:t>
      </w:r>
      <w:r w:rsidR="00CA42C1">
        <w:rPr>
          <w:rFonts w:ascii="Times New Roman" w:hAnsi="Times New Roman" w:cs="Times New Roman"/>
          <w:sz w:val="24"/>
          <w:szCs w:val="24"/>
          <w:lang w:val="en-US"/>
        </w:rPr>
        <w:t xml:space="preserve"> </w:t>
      </w:r>
      <w:r w:rsidR="00BA5B80" w:rsidRPr="009729DC">
        <w:rPr>
          <w:rFonts w:ascii="Times New Roman" w:hAnsi="Times New Roman" w:cs="Times New Roman"/>
          <w:sz w:val="24"/>
          <w:szCs w:val="24"/>
          <w:lang w:val="en-US"/>
        </w:rPr>
        <w:t xml:space="preserve">The XRD patterns </w:t>
      </w:r>
      <w:r w:rsidR="001178FD">
        <w:rPr>
          <w:rFonts w:ascii="Times New Roman" w:hAnsi="Times New Roman" w:cs="Times New Roman"/>
          <w:sz w:val="24"/>
          <w:szCs w:val="24"/>
          <w:lang w:val="en-US"/>
        </w:rPr>
        <w:t xml:space="preserve">of </w:t>
      </w:r>
      <w:r w:rsidR="00B4270D">
        <w:rPr>
          <w:rFonts w:ascii="Times New Roman" w:hAnsi="Times New Roman" w:cs="Times New Roman"/>
          <w:sz w:val="24"/>
          <w:szCs w:val="24"/>
          <w:lang w:val="en-US"/>
        </w:rPr>
        <w:t xml:space="preserve">the </w:t>
      </w:r>
      <w:r w:rsidR="00BA5B80" w:rsidRPr="009729DC">
        <w:rPr>
          <w:rFonts w:ascii="Times New Roman" w:hAnsi="Times New Roman" w:cs="Times New Roman"/>
          <w:sz w:val="24"/>
          <w:szCs w:val="24"/>
          <w:lang w:val="en-US"/>
        </w:rPr>
        <w:t>active biofilms in the September experiment</w:t>
      </w:r>
      <w:r w:rsidR="00BA6DAD">
        <w:rPr>
          <w:rFonts w:ascii="Times New Roman" w:hAnsi="Times New Roman" w:cs="Times New Roman"/>
          <w:sz w:val="24"/>
          <w:szCs w:val="24"/>
          <w:lang w:val="en-US"/>
        </w:rPr>
        <w:t xml:space="preserve"> </w:t>
      </w:r>
      <w:r w:rsidR="001178FD">
        <w:rPr>
          <w:rFonts w:ascii="Times New Roman" w:hAnsi="Times New Roman" w:cs="Times New Roman"/>
          <w:sz w:val="24"/>
          <w:szCs w:val="24"/>
          <w:lang w:val="en-US"/>
        </w:rPr>
        <w:t xml:space="preserve">identified the </w:t>
      </w:r>
      <w:r w:rsidR="00BA6DAD" w:rsidRPr="001178FD">
        <w:rPr>
          <w:rFonts w:ascii="Times New Roman" w:hAnsi="Times New Roman" w:cs="Times New Roman"/>
          <w:sz w:val="24"/>
          <w:szCs w:val="24"/>
          <w:lang w:val="en-US"/>
        </w:rPr>
        <w:t xml:space="preserve">produced </w:t>
      </w:r>
      <w:proofErr w:type="spellStart"/>
      <w:r w:rsidR="001178FD" w:rsidRPr="001178FD">
        <w:rPr>
          <w:rFonts w:ascii="Times New Roman" w:hAnsi="Times New Roman" w:cs="Times New Roman"/>
          <w:sz w:val="24"/>
          <w:szCs w:val="24"/>
          <w:lang w:val="en-US"/>
        </w:rPr>
        <w:t>MnOx</w:t>
      </w:r>
      <w:proofErr w:type="spellEnd"/>
      <w:r w:rsidR="001178FD" w:rsidRPr="001178FD">
        <w:rPr>
          <w:rFonts w:ascii="Times New Roman" w:hAnsi="Times New Roman" w:cs="Times New Roman"/>
          <w:sz w:val="24"/>
          <w:szCs w:val="24"/>
          <w:lang w:val="en-US"/>
        </w:rPr>
        <w:t xml:space="preserve"> </w:t>
      </w:r>
      <w:r w:rsidR="001178FD">
        <w:rPr>
          <w:rFonts w:ascii="Times New Roman" w:hAnsi="Times New Roman" w:cs="Times New Roman"/>
          <w:sz w:val="24"/>
          <w:szCs w:val="24"/>
          <w:lang w:val="en-US"/>
        </w:rPr>
        <w:t>as</w:t>
      </w:r>
      <w:r w:rsidR="00BA5B80" w:rsidRPr="009729DC">
        <w:rPr>
          <w:rFonts w:ascii="Times New Roman" w:hAnsi="Times New Roman" w:cs="Times New Roman"/>
          <w:sz w:val="24"/>
          <w:szCs w:val="24"/>
          <w:lang w:val="en-US"/>
        </w:rPr>
        <w:t xml:space="preserve"> </w:t>
      </w:r>
      <w:proofErr w:type="spellStart"/>
      <w:r w:rsidR="00BA5B80" w:rsidRPr="009729DC">
        <w:rPr>
          <w:rFonts w:ascii="Times New Roman" w:hAnsi="Times New Roman" w:cs="Times New Roman"/>
          <w:sz w:val="24"/>
          <w:szCs w:val="24"/>
          <w:lang w:val="en-US"/>
        </w:rPr>
        <w:t>birnessite</w:t>
      </w:r>
      <w:proofErr w:type="spellEnd"/>
      <w:r w:rsidR="00BA5B80" w:rsidRPr="009729DC">
        <w:rPr>
          <w:rFonts w:ascii="Times New Roman" w:hAnsi="Times New Roman" w:cs="Times New Roman"/>
          <w:sz w:val="24"/>
          <w:szCs w:val="24"/>
          <w:lang w:val="en-US"/>
        </w:rPr>
        <w:t xml:space="preserve">-type </w:t>
      </w:r>
      <w:r w:rsidR="00CA42C1">
        <w:rPr>
          <w:rFonts w:ascii="Times New Roman" w:hAnsi="Times New Roman" w:cs="Times New Roman"/>
          <w:sz w:val="24"/>
          <w:szCs w:val="24"/>
          <w:lang w:val="en-US"/>
        </w:rPr>
        <w:t>(</w:t>
      </w:r>
      <w:r w:rsidR="00082ED5">
        <w:rPr>
          <w:rFonts w:ascii="Times New Roman" w:hAnsi="Times New Roman" w:cs="Times New Roman"/>
          <w:sz w:val="24"/>
          <w:szCs w:val="24"/>
          <w:lang w:val="en-US"/>
        </w:rPr>
        <w:t>also called</w:t>
      </w:r>
      <w:r w:rsidR="00BA5B80" w:rsidRPr="009729DC">
        <w:rPr>
          <w:rFonts w:ascii="Times New Roman" w:hAnsi="Times New Roman" w:cs="Times New Roman"/>
          <w:sz w:val="24"/>
          <w:szCs w:val="24"/>
          <w:lang w:val="en-US"/>
        </w:rPr>
        <w:t xml:space="preserve"> </w:t>
      </w:r>
      <w:r w:rsidR="00BA5B80" w:rsidRPr="009729DC">
        <w:rPr>
          <w:rFonts w:ascii="Calibri" w:hAnsi="Calibri" w:cs="Calibri"/>
          <w:sz w:val="24"/>
          <w:szCs w:val="24"/>
          <w:lang w:val="en-US"/>
        </w:rPr>
        <w:t>δ</w:t>
      </w:r>
      <w:r w:rsidR="00BA5B80" w:rsidRPr="009729DC">
        <w:rPr>
          <w:rFonts w:ascii="Times New Roman" w:hAnsi="Times New Roman" w:cs="Times New Roman"/>
          <w:sz w:val="24"/>
          <w:szCs w:val="24"/>
          <w:lang w:val="en-US"/>
        </w:rPr>
        <w:t>-MnO</w:t>
      </w:r>
      <w:r w:rsidR="00BA5B80" w:rsidRPr="009729DC">
        <w:rPr>
          <w:rFonts w:ascii="Times New Roman" w:hAnsi="Times New Roman" w:cs="Times New Roman"/>
          <w:sz w:val="24"/>
          <w:szCs w:val="24"/>
          <w:vertAlign w:val="subscript"/>
          <w:lang w:val="en-US"/>
        </w:rPr>
        <w:t>2</w:t>
      </w:r>
      <w:r w:rsidR="00CA42C1" w:rsidRPr="00CA42C1">
        <w:rPr>
          <w:rFonts w:ascii="Times New Roman" w:hAnsi="Times New Roman" w:cs="Times New Roman"/>
          <w:sz w:val="24"/>
          <w:szCs w:val="24"/>
          <w:lang w:val="en-US"/>
        </w:rPr>
        <w:t xml:space="preserve">) </w:t>
      </w:r>
      <w:r w:rsidR="00CA42C1" w:rsidRPr="00BA6DAD">
        <w:rPr>
          <w:rFonts w:ascii="Times New Roman" w:hAnsi="Times New Roman" w:cs="Times New Roman"/>
          <w:sz w:val="24"/>
          <w:szCs w:val="24"/>
          <w:lang w:val="en-US"/>
        </w:rPr>
        <w:t>(Fig. 3 A)</w:t>
      </w:r>
      <w:r w:rsidR="00BA5B80" w:rsidRPr="009729DC">
        <w:rPr>
          <w:rFonts w:ascii="Times New Roman" w:hAnsi="Times New Roman" w:cs="Times New Roman"/>
          <w:sz w:val="24"/>
          <w:szCs w:val="24"/>
          <w:lang w:val="en-US"/>
        </w:rPr>
        <w:t xml:space="preserve">, based on the </w:t>
      </w:r>
      <w:r w:rsidR="00F12ACC">
        <w:rPr>
          <w:rFonts w:ascii="Times New Roman" w:hAnsi="Times New Roman" w:cs="Times New Roman"/>
          <w:sz w:val="24"/>
          <w:szCs w:val="24"/>
          <w:lang w:val="en-US"/>
        </w:rPr>
        <w:t xml:space="preserve">COD </w:t>
      </w:r>
      <w:r w:rsidR="00BA5B80" w:rsidRPr="009729DC">
        <w:rPr>
          <w:rFonts w:ascii="Times New Roman" w:hAnsi="Times New Roman" w:cs="Times New Roman"/>
          <w:sz w:val="24"/>
          <w:szCs w:val="24"/>
          <w:lang w:val="en-US"/>
        </w:rPr>
        <w:t>database</w:t>
      </w:r>
      <w:r w:rsidR="00CA42C1">
        <w:rPr>
          <w:rFonts w:ascii="Times New Roman" w:hAnsi="Times New Roman" w:cs="Times New Roman"/>
          <w:sz w:val="24"/>
          <w:szCs w:val="24"/>
          <w:lang w:val="en-US"/>
        </w:rPr>
        <w:t xml:space="preserve"> </w:t>
      </w:r>
      <w:r w:rsidR="00CA42C1" w:rsidRPr="009729DC">
        <w:rPr>
          <w:rFonts w:ascii="Times New Roman" w:hAnsi="Times New Roman" w:cs="Times New Roman"/>
          <w:sz w:val="24"/>
          <w:szCs w:val="24"/>
          <w:lang w:val="en-US"/>
        </w:rPr>
        <w:t>(COD 9013652</w:t>
      </w:r>
      <w:r w:rsidR="00CA42C1">
        <w:rPr>
          <w:rFonts w:ascii="Times New Roman" w:hAnsi="Times New Roman" w:cs="Times New Roman"/>
          <w:sz w:val="24"/>
          <w:szCs w:val="24"/>
          <w:lang w:val="en-US"/>
        </w:rPr>
        <w:t>,</w:t>
      </w:r>
      <w:r w:rsidR="00CA42C1" w:rsidRPr="009729DC">
        <w:rPr>
          <w:rFonts w:ascii="Times New Roman" w:hAnsi="Times New Roman" w:cs="Times New Roman"/>
          <w:sz w:val="24"/>
          <w:szCs w:val="24"/>
          <w:lang w:val="en-US"/>
        </w:rPr>
        <w:t xml:space="preserve"> </w:t>
      </w:r>
      <w:r w:rsidR="00CA42C1" w:rsidRPr="009729DC">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{"citationID":"6AJRs3Qh","properties":{"formattedCitation":"(Lopano et al., 2009)","plainCitation":"(Lopano et al., 2009)","noteIndex":0},"citationItems":[{"id":"ecC2V0qY/HmiUAZ8r","uris":["http://zotero.org/users/11012347/items/DPHISMBU"],"itemData":{"id":1705,"type":"article-journal","abstract":"We have explored the exchange of Cs for interlayer Na in birnessite using several techniques, including transmission electron microscopy (TEM) and time-resolved synchrotron X-ray diffraction (XRD). Our goal was to test which of two possible exchange mechanisms is operative during the reaction: (1) diffusion of cations in and out of the interlayer or (2) dissolution of Na-birnessite and reprecipitation of Cs-birnessite. The appearance of distinct XRD peaks for Na- and Cs-rich phases in partially exchanged samples offered support for a simple diffusion model, but it was inconsistent with the compositional and crystallographic homogeneity of (Na,Cs)-birnessite platelets from core to rim as ascertained by TEM. Time-resolved XRD revealed systematic changes in the structure of the emergent Cs-rich birnessite phase during exchange, in conflict with a dissolution and reprecipitation model. Instead, we propose that exchange occurred by sequential delamination of Mn oxide octahedral sheets. Exfoliation of a given interlayer region allowed for wholesale replacement of Na by Cs and was rapidly followed by reassembly. This model accounts for the rapidity of metal exchange in birnessite, the co-existence of distinct Na- and Cs-birnessite phases during the process of exchange, and the uniformly mixed Na- and Cs-compositions ascertained from point analyses by selected area electron diffraction and energy dispersive spectroscopy of partially exchanged grains.","container-title":"American Mineralogist","DOI":"10.2138/am.2009.3068","ISSN":"0003-004X","issue":"5-6","journalAbbreviation":"American Mineralogist","language":"en","page":"816-826","source":"DOI.org (Crossref)","title":"Cs-exchange in birnessite: Reaction mechanisms inferred from time-resolved X-ray diffraction and transmission electron microscopy","title-short":"Cs-exchange in birnessite","volume":"94","author":[{"family":"Lopano","given":"C. L."},{"family":"Heaney","given":"P. J."},{"family":"Post","given":"J. E."}],"issued":{"date-parts":[["2009",5,1]]}}}],"schema":"https://github.com/citation-style-language/schema/raw/master/csl-citation.json"} </w:instrText>
      </w:r>
      <w:r w:rsidR="00CA42C1" w:rsidRPr="009729D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(Lopano et al., 2009)</w:t>
      </w:r>
      <w:r w:rsidR="00CA42C1" w:rsidRPr="009729DC">
        <w:rPr>
          <w:rFonts w:ascii="Times New Roman" w:hAnsi="Times New Roman" w:cs="Times New Roman"/>
          <w:sz w:val="24"/>
          <w:szCs w:val="24"/>
          <w:lang w:val="en-US"/>
        </w:rPr>
        <w:fldChar w:fldCharType="end"/>
      </w:r>
      <w:r w:rsidR="00726440">
        <w:rPr>
          <w:rFonts w:ascii="Times New Roman" w:hAnsi="Times New Roman" w:cs="Times New Roman"/>
          <w:sz w:val="24"/>
          <w:szCs w:val="24"/>
          <w:lang w:val="en-US"/>
        </w:rPr>
        <w:t>,</w:t>
      </w:r>
      <w:r w:rsidR="00CA42C1">
        <w:rPr>
          <w:rFonts w:ascii="Times New Roman" w:hAnsi="Times New Roman" w:cs="Times New Roman"/>
          <w:sz w:val="24"/>
          <w:szCs w:val="24"/>
          <w:lang w:val="en-US"/>
        </w:rPr>
        <w:t xml:space="preserve"> referring to</w:t>
      </w:r>
      <w:r w:rsidR="00BA5B80" w:rsidRPr="009729DC">
        <w:rPr>
          <w:rFonts w:ascii="Times New Roman" w:hAnsi="Times New Roman" w:cs="Times New Roman"/>
          <w:sz w:val="24"/>
          <w:szCs w:val="24"/>
          <w:lang w:val="en-US"/>
        </w:rPr>
        <w:t xml:space="preserve"> </w:t>
      </w:r>
      <w:r w:rsidR="00CA42C1">
        <w:rPr>
          <w:rFonts w:ascii="Times New Roman" w:hAnsi="Times New Roman" w:cs="Times New Roman"/>
          <w:sz w:val="24"/>
          <w:szCs w:val="24"/>
          <w:lang w:val="en-US"/>
        </w:rPr>
        <w:t>th</w:t>
      </w:r>
      <w:r w:rsidR="00726440">
        <w:rPr>
          <w:rFonts w:ascii="Times New Roman" w:hAnsi="Times New Roman" w:cs="Times New Roman"/>
          <w:sz w:val="24"/>
          <w:szCs w:val="24"/>
          <w:lang w:val="en-US"/>
        </w:rPr>
        <w:t>e</w:t>
      </w:r>
      <w:r w:rsidR="00CA42C1">
        <w:rPr>
          <w:rFonts w:ascii="Times New Roman" w:hAnsi="Times New Roman" w:cs="Times New Roman"/>
          <w:sz w:val="24"/>
          <w:szCs w:val="24"/>
          <w:lang w:val="en-US"/>
        </w:rPr>
        <w:t xml:space="preserve"> t</w:t>
      </w:r>
      <w:r w:rsidR="00CA42C1" w:rsidRPr="00AF74AC">
        <w:rPr>
          <w:rFonts w:ascii="Times New Roman" w:hAnsi="Times New Roman" w:cs="Times New Roman"/>
          <w:sz w:val="24"/>
          <w:szCs w:val="24"/>
          <w:lang w:val="en-US"/>
        </w:rPr>
        <w:t xml:space="preserve">wo </w:t>
      </w:r>
      <w:r w:rsidR="00726440">
        <w:rPr>
          <w:rFonts w:ascii="Times New Roman" w:hAnsi="Times New Roman" w:cs="Times New Roman"/>
          <w:sz w:val="24"/>
          <w:szCs w:val="24"/>
          <w:lang w:val="en-US"/>
        </w:rPr>
        <w:t xml:space="preserve">distinctive </w:t>
      </w:r>
      <w:r w:rsidR="00CA42C1" w:rsidRPr="00AF74AC">
        <w:rPr>
          <w:rFonts w:ascii="Times New Roman" w:hAnsi="Times New Roman" w:cs="Times New Roman"/>
          <w:sz w:val="24"/>
          <w:szCs w:val="24"/>
          <w:lang w:val="en-US"/>
        </w:rPr>
        <w:t>peaks</w:t>
      </w:r>
      <w:r w:rsidR="00726440">
        <w:rPr>
          <w:rFonts w:ascii="Times New Roman" w:hAnsi="Times New Roman" w:cs="Times New Roman"/>
          <w:sz w:val="24"/>
          <w:szCs w:val="24"/>
          <w:lang w:val="en-US"/>
        </w:rPr>
        <w:t xml:space="preserve"> from the</w:t>
      </w:r>
      <w:r w:rsidR="00CA42C1" w:rsidRPr="00AF74AC">
        <w:rPr>
          <w:rFonts w:ascii="Times New Roman" w:hAnsi="Times New Roman" w:cs="Times New Roman"/>
          <w:sz w:val="24"/>
          <w:szCs w:val="24"/>
          <w:lang w:val="en-US"/>
        </w:rPr>
        <w:t xml:space="preserve"> </w:t>
      </w:r>
      <w:r w:rsidR="00CA42C1">
        <w:rPr>
          <w:rFonts w:ascii="Times New Roman" w:hAnsi="Times New Roman" w:cs="Times New Roman"/>
          <w:sz w:val="24"/>
          <w:szCs w:val="24"/>
          <w:lang w:val="en-US"/>
        </w:rPr>
        <w:t>00</w:t>
      </w:r>
      <w:r w:rsidR="00CA42C1" w:rsidRPr="00CA42C1">
        <w:rPr>
          <w:rFonts w:ascii="Times New Roman" w:hAnsi="Times New Roman" w:cs="Times New Roman"/>
          <w:i/>
          <w:iCs/>
          <w:sz w:val="24"/>
          <w:szCs w:val="24"/>
          <w:lang w:val="en-US"/>
        </w:rPr>
        <w:t>l</w:t>
      </w:r>
      <w:r w:rsidR="00CA42C1">
        <w:rPr>
          <w:rFonts w:ascii="Times New Roman" w:hAnsi="Times New Roman" w:cs="Times New Roman"/>
          <w:sz w:val="24"/>
          <w:szCs w:val="24"/>
          <w:lang w:val="en-US"/>
        </w:rPr>
        <w:t xml:space="preserve"> reflections at </w:t>
      </w:r>
      <w:r w:rsidR="00CA42C1" w:rsidRPr="00AF74AC">
        <w:rPr>
          <w:rFonts w:ascii="Times New Roman" w:hAnsi="Times New Roman" w:cs="Times New Roman"/>
          <w:sz w:val="24"/>
          <w:szCs w:val="24"/>
          <w:lang w:val="en-US"/>
        </w:rPr>
        <w:t>12.01° 2θ</w:t>
      </w:r>
      <w:r w:rsidR="00CA42C1">
        <w:rPr>
          <w:rFonts w:ascii="Times New Roman" w:hAnsi="Times New Roman" w:cs="Times New Roman"/>
          <w:sz w:val="24"/>
          <w:szCs w:val="24"/>
          <w:lang w:val="en-US"/>
        </w:rPr>
        <w:t xml:space="preserve"> (λ = </w:t>
      </w:r>
      <w:r w:rsidR="00CA42C1" w:rsidRPr="00AF74AC">
        <w:rPr>
          <w:rFonts w:ascii="Times New Roman" w:hAnsi="Times New Roman" w:cs="Times New Roman"/>
          <w:sz w:val="24"/>
          <w:szCs w:val="24"/>
          <w:lang w:val="en-US"/>
        </w:rPr>
        <w:t>7.36 Å) and 24.16° 2θ</w:t>
      </w:r>
      <w:r w:rsidR="00CA42C1">
        <w:rPr>
          <w:rFonts w:ascii="Times New Roman" w:hAnsi="Times New Roman" w:cs="Times New Roman"/>
          <w:sz w:val="24"/>
          <w:szCs w:val="24"/>
          <w:lang w:val="en-US"/>
        </w:rPr>
        <w:t xml:space="preserve"> (</w:t>
      </w:r>
      <w:r w:rsidR="00CA42C1" w:rsidRPr="00AF74AC">
        <w:rPr>
          <w:rFonts w:ascii="Times New Roman" w:hAnsi="Times New Roman" w:cs="Times New Roman"/>
          <w:sz w:val="24"/>
          <w:szCs w:val="24"/>
          <w:lang w:val="en-US"/>
        </w:rPr>
        <w:t>3.68 Å)</w:t>
      </w:r>
      <w:r w:rsidR="00726440">
        <w:rPr>
          <w:rFonts w:ascii="Times New Roman" w:hAnsi="Times New Roman" w:cs="Times New Roman"/>
          <w:sz w:val="24"/>
          <w:szCs w:val="24"/>
          <w:lang w:val="en-US"/>
        </w:rPr>
        <w:t>. Another two</w:t>
      </w:r>
      <w:r w:rsidR="00CA42C1">
        <w:rPr>
          <w:rFonts w:ascii="Times New Roman" w:hAnsi="Times New Roman" w:cs="Times New Roman"/>
          <w:sz w:val="24"/>
          <w:szCs w:val="24"/>
          <w:lang w:val="en-US"/>
        </w:rPr>
        <w:t xml:space="preserve"> p</w:t>
      </w:r>
      <w:r w:rsidR="00CA42C1" w:rsidRPr="00AF74AC">
        <w:rPr>
          <w:rFonts w:ascii="Times New Roman" w:hAnsi="Times New Roman" w:cs="Times New Roman"/>
          <w:sz w:val="24"/>
          <w:szCs w:val="24"/>
          <w:lang w:val="en-US"/>
        </w:rPr>
        <w:t xml:space="preserve">eaks appearing </w:t>
      </w:r>
      <w:r w:rsidR="00B4270D">
        <w:rPr>
          <w:rFonts w:ascii="Times New Roman" w:hAnsi="Times New Roman" w:cs="Times New Roman"/>
          <w:sz w:val="24"/>
          <w:szCs w:val="24"/>
          <w:lang w:val="en-US"/>
        </w:rPr>
        <w:t>at</w:t>
      </w:r>
      <w:r w:rsidR="00CA42C1" w:rsidRPr="00AF74AC">
        <w:rPr>
          <w:rFonts w:ascii="Times New Roman" w:hAnsi="Times New Roman" w:cs="Times New Roman"/>
          <w:sz w:val="24"/>
          <w:szCs w:val="24"/>
          <w:lang w:val="en-US"/>
        </w:rPr>
        <w:t xml:space="preserve"> 36.9° 2θ</w:t>
      </w:r>
      <w:r w:rsidR="00CA42C1">
        <w:rPr>
          <w:rFonts w:ascii="Times New Roman" w:hAnsi="Times New Roman" w:cs="Times New Roman"/>
          <w:sz w:val="24"/>
          <w:szCs w:val="24"/>
          <w:lang w:val="en-US"/>
        </w:rPr>
        <w:t xml:space="preserve"> (</w:t>
      </w:r>
      <w:r w:rsidR="00CA42C1" w:rsidRPr="00AF74AC">
        <w:rPr>
          <w:rFonts w:ascii="Times New Roman" w:hAnsi="Times New Roman" w:cs="Times New Roman"/>
          <w:sz w:val="24"/>
          <w:szCs w:val="24"/>
          <w:lang w:val="en-US"/>
        </w:rPr>
        <w:t>2.43 Å) and 66.2° 2θ</w:t>
      </w:r>
      <w:r w:rsidR="00CA42C1">
        <w:rPr>
          <w:rFonts w:ascii="Times New Roman" w:hAnsi="Times New Roman" w:cs="Times New Roman"/>
          <w:sz w:val="24"/>
          <w:szCs w:val="24"/>
          <w:lang w:val="en-US"/>
        </w:rPr>
        <w:t xml:space="preserve"> (</w:t>
      </w:r>
      <w:r w:rsidR="00CA42C1" w:rsidRPr="00AF74AC">
        <w:rPr>
          <w:rFonts w:ascii="Times New Roman" w:hAnsi="Times New Roman" w:cs="Times New Roman"/>
          <w:sz w:val="24"/>
          <w:szCs w:val="24"/>
          <w:lang w:val="en-US"/>
        </w:rPr>
        <w:t xml:space="preserve">1.4 Å) </w:t>
      </w:r>
      <w:r w:rsidR="00726440">
        <w:rPr>
          <w:rFonts w:ascii="Times New Roman" w:hAnsi="Times New Roman" w:cs="Times New Roman"/>
          <w:sz w:val="24"/>
          <w:szCs w:val="24"/>
          <w:lang w:val="en-US"/>
        </w:rPr>
        <w:t xml:space="preserve">are indexed to </w:t>
      </w:r>
      <w:proofErr w:type="spellStart"/>
      <w:r w:rsidR="00726440">
        <w:rPr>
          <w:rFonts w:ascii="Times New Roman" w:hAnsi="Times New Roman" w:cs="Times New Roman"/>
          <w:sz w:val="24"/>
          <w:szCs w:val="24"/>
          <w:lang w:val="en-US"/>
        </w:rPr>
        <w:t>birnessite</w:t>
      </w:r>
      <w:proofErr w:type="spellEnd"/>
      <w:r w:rsidR="00726440">
        <w:rPr>
          <w:rFonts w:ascii="Times New Roman" w:hAnsi="Times New Roman" w:cs="Times New Roman"/>
          <w:sz w:val="24"/>
          <w:szCs w:val="24"/>
          <w:lang w:val="en-US"/>
        </w:rPr>
        <w:t>, which are</w:t>
      </w:r>
      <w:r w:rsidR="00CA42C1" w:rsidRPr="00AF74AC">
        <w:rPr>
          <w:rFonts w:ascii="Times New Roman" w:hAnsi="Times New Roman" w:cs="Times New Roman"/>
          <w:sz w:val="24"/>
          <w:szCs w:val="24"/>
          <w:lang w:val="en-US"/>
        </w:rPr>
        <w:t xml:space="preserve"> broad and have low signal-to-noise ratios</w:t>
      </w:r>
      <w:r w:rsidR="00CA42C1">
        <w:rPr>
          <w:rFonts w:ascii="Times New Roman" w:hAnsi="Times New Roman" w:cs="Times New Roman"/>
          <w:sz w:val="24"/>
          <w:szCs w:val="24"/>
          <w:lang w:val="en-US"/>
        </w:rPr>
        <w:t>, likely</w:t>
      </w:r>
      <w:r w:rsidR="00CA42C1" w:rsidRPr="00AF74AC">
        <w:rPr>
          <w:rFonts w:ascii="Times New Roman" w:hAnsi="Times New Roman" w:cs="Times New Roman"/>
          <w:sz w:val="24"/>
          <w:szCs w:val="24"/>
          <w:lang w:val="en-US"/>
        </w:rPr>
        <w:t xml:space="preserve"> correspond</w:t>
      </w:r>
      <w:r w:rsidR="00CA42C1">
        <w:rPr>
          <w:rFonts w:ascii="Times New Roman" w:hAnsi="Times New Roman" w:cs="Times New Roman"/>
          <w:sz w:val="24"/>
          <w:szCs w:val="24"/>
          <w:lang w:val="en-US"/>
        </w:rPr>
        <w:t>ing</w:t>
      </w:r>
      <w:r w:rsidR="00CA42C1" w:rsidRPr="00AF74AC">
        <w:rPr>
          <w:rFonts w:ascii="Times New Roman" w:hAnsi="Times New Roman" w:cs="Times New Roman"/>
          <w:sz w:val="24"/>
          <w:szCs w:val="24"/>
          <w:lang w:val="en-US"/>
        </w:rPr>
        <w:t xml:space="preserve"> </w:t>
      </w:r>
      <w:r w:rsidR="00CA42C1">
        <w:rPr>
          <w:rFonts w:ascii="Times New Roman" w:hAnsi="Times New Roman" w:cs="Times New Roman"/>
          <w:sz w:val="24"/>
          <w:szCs w:val="24"/>
          <w:lang w:val="en-US"/>
        </w:rPr>
        <w:t>to small sized</w:t>
      </w:r>
      <w:r w:rsidR="00CA42C1" w:rsidRPr="00AF74AC">
        <w:rPr>
          <w:rFonts w:ascii="Times New Roman" w:hAnsi="Times New Roman" w:cs="Times New Roman"/>
          <w:sz w:val="24"/>
          <w:szCs w:val="24"/>
          <w:lang w:val="en-US"/>
        </w:rPr>
        <w:t xml:space="preserve"> crystals</w:t>
      </w:r>
      <w:r w:rsidR="00CA42C1">
        <w:rPr>
          <w:rFonts w:ascii="Times New Roman" w:hAnsi="Times New Roman" w:cs="Times New Roman"/>
          <w:sz w:val="24"/>
          <w:szCs w:val="24"/>
          <w:lang w:val="en-US"/>
        </w:rPr>
        <w:t xml:space="preserve"> </w:t>
      </w:r>
      <w:r w:rsidR="00CA42C1" w:rsidRPr="00AF74AC">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{"citationID":"QDY2EZv9","properties":{"formattedCitation":"(Holder and Schaak, 2019)","plainCitation":"(Holder and Schaak, 2019)","noteIndex":0},"citationItems":[{"id":"ecC2V0qY/Zc5acZhI","uris":["http://zotero.org/users/11012347/items/BA7L446J"],"itemData":{"id":1708,"type":"article-journal","container-title":"ACS Nano","DOI":"10.1021/acsnano.9b05157","ISSN":"1936-0851, 1936-086X","issue":"7","journalAbbreviation":"ACS Nano","language":"en","page":"7359-7365","source":"DOI.org (Crossref)","title":"Tutorial on Powder X-ray Diffraction for Characterizing Nanoscale Materials","volume":"13","author":[{"family":"Holder","given":"Cameron F."},{"family":"Schaak","given":"Raymond E."}],"issued":{"date-parts":[["2019",7,23]]}}}],"schema":"https://github.com/citation-style-language/schema/raw/master/csl-citation.json"} </w:instrText>
      </w:r>
      <w:r w:rsidR="00CA42C1"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(Holder and Schaak, 2019)</w:t>
      </w:r>
      <w:r w:rsidR="00CA42C1" w:rsidRPr="00AF74AC">
        <w:rPr>
          <w:rFonts w:ascii="Times New Roman" w:hAnsi="Times New Roman" w:cs="Times New Roman"/>
          <w:sz w:val="24"/>
          <w:szCs w:val="24"/>
          <w:lang w:val="en-US"/>
        </w:rPr>
        <w:fldChar w:fldCharType="end"/>
      </w:r>
      <w:r w:rsidR="00CA42C1" w:rsidRPr="00AF74AC">
        <w:rPr>
          <w:rFonts w:ascii="Times New Roman" w:hAnsi="Times New Roman" w:cs="Times New Roman"/>
          <w:sz w:val="24"/>
          <w:szCs w:val="24"/>
          <w:lang w:val="en-US"/>
        </w:rPr>
        <w:t>.</w:t>
      </w:r>
      <w:r w:rsidR="00EE6DC4">
        <w:rPr>
          <w:rFonts w:ascii="Times New Roman" w:hAnsi="Times New Roman" w:cs="Times New Roman"/>
          <w:sz w:val="24"/>
          <w:szCs w:val="24"/>
          <w:lang w:val="en-US"/>
        </w:rPr>
        <w:t xml:space="preserve"> </w:t>
      </w:r>
      <w:r w:rsidR="00EE65E6" w:rsidRPr="00D236BD">
        <w:rPr>
          <w:rFonts w:ascii="Times New Roman" w:hAnsi="Times New Roman" w:cs="Times New Roman"/>
          <w:sz w:val="24"/>
          <w:szCs w:val="24"/>
          <w:lang w:val="en-US"/>
        </w:rPr>
        <w:t xml:space="preserve">A </w:t>
      </w:r>
      <w:bookmarkStart w:id="34" w:name="_Hlk135994954"/>
      <w:r w:rsidR="00EE65E6" w:rsidRPr="00D236BD">
        <w:rPr>
          <w:rFonts w:ascii="Calibri" w:hAnsi="Calibri" w:cs="Calibri"/>
          <w:sz w:val="24"/>
          <w:szCs w:val="24"/>
          <w:lang w:val="en-US"/>
        </w:rPr>
        <w:t>δ</w:t>
      </w:r>
      <w:r w:rsidR="00EE65E6" w:rsidRPr="00D236BD">
        <w:rPr>
          <w:rFonts w:ascii="Times New Roman" w:hAnsi="Times New Roman" w:cs="Times New Roman"/>
          <w:sz w:val="24"/>
          <w:szCs w:val="24"/>
          <w:lang w:val="en-US"/>
        </w:rPr>
        <w:t>-MnO</w:t>
      </w:r>
      <w:r w:rsidR="00EE65E6" w:rsidRPr="00D236BD">
        <w:rPr>
          <w:rFonts w:ascii="Times New Roman" w:hAnsi="Times New Roman" w:cs="Times New Roman"/>
          <w:sz w:val="24"/>
          <w:szCs w:val="24"/>
          <w:vertAlign w:val="subscript"/>
          <w:lang w:val="en-US"/>
        </w:rPr>
        <w:t>2</w:t>
      </w:r>
      <w:r w:rsidR="00EE65E6" w:rsidRPr="00D236BD">
        <w:rPr>
          <w:rFonts w:ascii="Times New Roman" w:hAnsi="Times New Roman" w:cs="Times New Roman"/>
          <w:sz w:val="24"/>
          <w:szCs w:val="24"/>
          <w:lang w:val="en-US"/>
        </w:rPr>
        <w:t xml:space="preserve"> </w:t>
      </w:r>
      <w:bookmarkEnd w:id="34"/>
      <w:r w:rsidR="00EE65E6" w:rsidRPr="00D236BD">
        <w:rPr>
          <w:rFonts w:ascii="Times New Roman" w:hAnsi="Times New Roman" w:cs="Times New Roman"/>
          <w:sz w:val="24"/>
          <w:szCs w:val="24"/>
          <w:lang w:val="en-US"/>
        </w:rPr>
        <w:t>is defined as a layered polymorph with repeating single layers of MnO</w:t>
      </w:r>
      <w:r w:rsidR="00EE65E6" w:rsidRPr="00D236BD">
        <w:rPr>
          <w:rFonts w:ascii="Times New Roman" w:hAnsi="Times New Roman" w:cs="Times New Roman"/>
          <w:sz w:val="24"/>
          <w:szCs w:val="24"/>
          <w:vertAlign w:val="subscript"/>
          <w:lang w:val="en-US"/>
        </w:rPr>
        <w:t>2</w:t>
      </w:r>
      <w:r w:rsidR="00EE65E6" w:rsidRPr="00D236BD">
        <w:rPr>
          <w:rFonts w:ascii="Times New Roman" w:hAnsi="Times New Roman" w:cs="Times New Roman"/>
          <w:sz w:val="24"/>
          <w:szCs w:val="24"/>
          <w:lang w:val="en-US"/>
        </w:rPr>
        <w:t xml:space="preserve">, separated by cations and/or water molecules </w:t>
      </w:r>
      <w:r w:rsidR="00EE65E6" w:rsidRPr="00D236BD">
        <w:rPr>
          <w:rFonts w:ascii="Times New Roman" w:hAnsi="Times New Roman" w:cs="Times New Roman"/>
          <w:sz w:val="24"/>
          <w:szCs w:val="24"/>
          <w:lang w:val="en-US"/>
        </w:rPr>
        <w:fldChar w:fldCharType="begin"/>
      </w:r>
      <w:r w:rsidR="00EE65E6">
        <w:rPr>
          <w:rFonts w:ascii="Times New Roman" w:hAnsi="Times New Roman" w:cs="Times New Roman"/>
          <w:sz w:val="24"/>
          <w:szCs w:val="24"/>
          <w:lang w:val="en-US"/>
        </w:rPr>
        <w:instrText xml:space="preserve"> ADDIN ZOTERO_ITEM CSL_CITATION {"citationID":"54OOgKgQ","properties":{"formattedCitation":"(Robinson et al., 2013)","plainCitation":"(Robinson et al., 2013)","noteIndex":0},"citationItems":[{"id":"ecC2V0qY/4DLt0tJD","uris":["http://zotero.org/users/11012347/items/8WSS3JDN"],"itemData":{"id":1702,"type":"article-journal","abstract":"Manganese oxides occur naturally as minerals in at least 30 diﬀerent crystal structures, providing a rigorous test system to explore the signiﬁcance of atomic positions on the catalytic eﬃciency of water oxidation. In this study, we chose to systematically compare eight synthetic oxide structures containing Mn(III) and Mn(IV) only, with particular emphasis on the ﬁve known structural polymorphs of MnO2. We have adapted literature synthesis methods to obtain pure polymorphs and validated their homogeneity and crystallinity by powder X-ray diﬀraction and both transmission and scanning electron microscopies. Measurement of water oxidation rate by oxygen evolution in aqueous solution was conducted with dispersed nanoparticulate manganese oxides and a standard ruthenium dye photo-oxidant system. No Ru was absorbed on the catalyst surface as observed by XPS and EDX. The post reaction atomic structure was completely preserved with no amorphization, as observed by HRTEM. Catalytic activities, normalized to surface area (BET), decrease in the series Mn2O3 &gt; Mn3O4 </w:instrText>
      </w:r>
      <w:r w:rsidR="00EE65E6">
        <w:rPr>
          <w:rFonts w:ascii="Cambria Math" w:hAnsi="Cambria Math" w:cs="Cambria Math"/>
          <w:sz w:val="24"/>
          <w:szCs w:val="24"/>
          <w:lang w:val="en-US"/>
        </w:rPr>
        <w:instrText>≫</w:instrText>
      </w:r>
      <w:r w:rsidR="00EE65E6">
        <w:rPr>
          <w:rFonts w:ascii="Times New Roman" w:hAnsi="Times New Roman" w:cs="Times New Roman"/>
          <w:sz w:val="24"/>
          <w:szCs w:val="24"/>
          <w:lang w:val="en-US"/>
        </w:rPr>
        <w:instrText xml:space="preserve"> λ-MnO2, where the latter is derived from spinel LiMn2O4 following partial Li+ removal. No catalytic activity is observed from LiMn2O4 and four of the MnO2 polymorphs, in contrast to some literature reports with polydispersed manganese oxides and electro-deposited ﬁlms. Catalytic activity within the eight examined Mn oxides was found exclusively for (distorted) cubic phases, Mn2O3 (bixbyite), Mn3O4 (hausmannite), and λ-MnO2 (spinel), all containing Mn(III) possessing longer Mn−O bonds between edge-sharing MnO6 octahedra. Electronically degenerate Mn(III) has antibonding electronic conﬁguration eg1 which imparts lattice distortions due to the Jahn−Teller eﬀect that are hypothesized to contribute to structural ﬂexibility important for catalytic turnover in water oxidation at the surface.","container-title":"Journal of the American Chemical Society","DOI":"10.1021/ja310286h","ISSN":"0002-7863, 1520-5126","issue":"9","journalAbbreviation":"J. Am. Chem. Soc.","language":"en","page":"3494-3501","source":"DOI.org (Crossref)","title":"Photochemical Water Oxidation by Crystalline Polymorphs of Manganese Oxides: Structural Requirements for Catalysis","title-short":"Photochemical Water Oxidation by Crystalline Polymorphs of Manganese Oxides","volume":"135","author":[{"family":"Robinson","given":"David M."},{"family":"Go","given":"Yong Bok"},{"family":"Mui","given":"Michelle"},{"family":"Gardner","given":"Graeme"},{"family":"Zhang","given":"Zhijuan"},{"family":"Mastrogiovanni","given":"Daniel"},{"family":"Garfunkel","given":"Eric"},{"family":"Li","given":"Jing"},{"family":"Greenblatt","given":"Martha"},{"family":"Dismukes","given":"G. Charles"}],"issued":{"date-parts":[["2013",3,6]]}}}],"schema":"https://github.com/citation-style-language/schema/raw/master/csl-citation.json"} </w:instrText>
      </w:r>
      <w:r w:rsidR="00EE65E6" w:rsidRPr="00D236BD">
        <w:rPr>
          <w:rFonts w:ascii="Times New Roman" w:hAnsi="Times New Roman" w:cs="Times New Roman"/>
          <w:sz w:val="24"/>
          <w:szCs w:val="24"/>
          <w:lang w:val="en-US"/>
        </w:rPr>
        <w:fldChar w:fldCharType="separate"/>
      </w:r>
      <w:r w:rsidR="00EE65E6" w:rsidRPr="00003FCF">
        <w:rPr>
          <w:rFonts w:ascii="Times New Roman" w:hAnsi="Times New Roman" w:cs="Times New Roman"/>
          <w:sz w:val="24"/>
        </w:rPr>
        <w:t>(Robinson et al., 2013)</w:t>
      </w:r>
      <w:r w:rsidR="00EE65E6" w:rsidRPr="00D236BD">
        <w:rPr>
          <w:rFonts w:ascii="Times New Roman" w:hAnsi="Times New Roman" w:cs="Times New Roman"/>
          <w:sz w:val="24"/>
          <w:szCs w:val="24"/>
          <w:lang w:val="en-US"/>
        </w:rPr>
        <w:fldChar w:fldCharType="end"/>
      </w:r>
      <w:r w:rsidR="00EE65E6" w:rsidRPr="00D236BD">
        <w:rPr>
          <w:rFonts w:ascii="Times New Roman" w:hAnsi="Times New Roman" w:cs="Times New Roman"/>
          <w:sz w:val="24"/>
          <w:szCs w:val="24"/>
          <w:lang w:val="en-US"/>
        </w:rPr>
        <w:t>.</w:t>
      </w:r>
      <w:r w:rsidR="00EE65E6" w:rsidRPr="00AF74AC">
        <w:rPr>
          <w:rFonts w:ascii="Times New Roman" w:hAnsi="Times New Roman" w:cs="Times New Roman"/>
          <w:sz w:val="24"/>
          <w:szCs w:val="24"/>
          <w:lang w:val="en-US"/>
        </w:rPr>
        <w:t xml:space="preserve"> The XRD patterns of</w:t>
      </w:r>
      <w:r w:rsidR="00EE65E6">
        <w:rPr>
          <w:rFonts w:ascii="Times New Roman" w:hAnsi="Times New Roman" w:cs="Times New Roman"/>
          <w:sz w:val="24"/>
          <w:szCs w:val="24"/>
          <w:lang w:val="en-US"/>
        </w:rPr>
        <w:t xml:space="preserve"> the</w:t>
      </w:r>
      <w:r w:rsidR="00EE65E6" w:rsidRPr="00AF74AC">
        <w:rPr>
          <w:rFonts w:ascii="Times New Roman" w:hAnsi="Times New Roman" w:cs="Times New Roman"/>
          <w:sz w:val="24"/>
          <w:szCs w:val="24"/>
          <w:lang w:val="en-US"/>
        </w:rPr>
        <w:t xml:space="preserve"> </w:t>
      </w:r>
      <w:proofErr w:type="spellStart"/>
      <w:r w:rsidR="00EE65E6" w:rsidRPr="00AF74AC">
        <w:rPr>
          <w:rFonts w:ascii="Times New Roman" w:hAnsi="Times New Roman" w:cs="Times New Roman"/>
          <w:sz w:val="24"/>
          <w:szCs w:val="24"/>
          <w:lang w:val="en-US"/>
        </w:rPr>
        <w:t>MnOx</w:t>
      </w:r>
      <w:proofErr w:type="spellEnd"/>
      <w:r w:rsidR="00EE65E6" w:rsidRPr="00AF74AC">
        <w:rPr>
          <w:rFonts w:ascii="Times New Roman" w:hAnsi="Times New Roman" w:cs="Times New Roman"/>
          <w:sz w:val="24"/>
          <w:szCs w:val="24"/>
          <w:lang w:val="en-US"/>
        </w:rPr>
        <w:t xml:space="preserve"> formed in the September </w:t>
      </w:r>
      <w:r w:rsidR="00EE65E6" w:rsidRPr="00FF52F0">
        <w:rPr>
          <w:rFonts w:ascii="Times New Roman" w:hAnsi="Times New Roman" w:cs="Times New Roman"/>
          <w:sz w:val="24"/>
          <w:szCs w:val="24"/>
          <w:lang w:val="en-US"/>
        </w:rPr>
        <w:t>experiment were similar to abiotically synthesized H</w:t>
      </w:r>
      <w:r w:rsidR="00EE65E6" w:rsidRPr="00FF52F0">
        <w:rPr>
          <w:rFonts w:ascii="Times New Roman" w:hAnsi="Times New Roman" w:cs="Times New Roman"/>
          <w:sz w:val="24"/>
          <w:szCs w:val="24"/>
          <w:vertAlign w:val="superscript"/>
          <w:lang w:val="en-US"/>
        </w:rPr>
        <w:t>+</w:t>
      </w:r>
      <w:r w:rsidR="00EE65E6" w:rsidRPr="00FF52F0">
        <w:rPr>
          <w:rFonts w:ascii="Times New Roman" w:hAnsi="Times New Roman" w:cs="Times New Roman"/>
          <w:sz w:val="24"/>
          <w:szCs w:val="24"/>
          <w:lang w:val="en-US"/>
        </w:rPr>
        <w:t>-</w:t>
      </w:r>
      <w:proofErr w:type="spellStart"/>
      <w:r w:rsidR="00EE65E6" w:rsidRPr="00FF52F0">
        <w:rPr>
          <w:rFonts w:ascii="Times New Roman" w:hAnsi="Times New Roman" w:cs="Times New Roman"/>
          <w:sz w:val="24"/>
          <w:szCs w:val="24"/>
          <w:lang w:val="en-US"/>
        </w:rPr>
        <w:t>birnessite</w:t>
      </w:r>
      <w:proofErr w:type="spellEnd"/>
      <w:r w:rsidR="00EE65E6" w:rsidRPr="00FF52F0">
        <w:rPr>
          <w:rFonts w:ascii="Times New Roman" w:hAnsi="Times New Roman" w:cs="Times New Roman"/>
          <w:sz w:val="24"/>
          <w:szCs w:val="24"/>
          <w:lang w:val="en-US"/>
        </w:rPr>
        <w:t xml:space="preserve"> or H</w:t>
      </w:r>
      <w:r w:rsidR="00EE65E6" w:rsidRPr="00FF52F0">
        <w:rPr>
          <w:rFonts w:ascii="Times New Roman" w:hAnsi="Times New Roman" w:cs="Times New Roman"/>
          <w:sz w:val="24"/>
          <w:szCs w:val="24"/>
          <w:vertAlign w:val="superscript"/>
          <w:lang w:val="en-US"/>
        </w:rPr>
        <w:t>+</w:t>
      </w:r>
      <w:r w:rsidR="00EE65E6" w:rsidRPr="00FF52F0">
        <w:rPr>
          <w:rFonts w:ascii="Times New Roman" w:hAnsi="Times New Roman" w:cs="Times New Roman"/>
          <w:sz w:val="24"/>
          <w:szCs w:val="24"/>
          <w:lang w:val="en-US"/>
        </w:rPr>
        <w:t xml:space="preserve"> inserted between layers </w:t>
      </w:r>
      <w:r w:rsidR="00EE65E6" w:rsidRPr="00FF52F0">
        <w:rPr>
          <w:rFonts w:ascii="Times New Roman" w:hAnsi="Times New Roman" w:cs="Times New Roman"/>
          <w:sz w:val="24"/>
          <w:szCs w:val="24"/>
          <w:lang w:val="en-US"/>
        </w:rPr>
        <w:fldChar w:fldCharType="begin"/>
      </w:r>
      <w:r w:rsidR="00EE65E6">
        <w:rPr>
          <w:rFonts w:ascii="Times New Roman" w:hAnsi="Times New Roman" w:cs="Times New Roman"/>
          <w:sz w:val="24"/>
          <w:szCs w:val="24"/>
          <w:lang w:val="en-US"/>
        </w:rPr>
        <w:instrText xml:space="preserve"> ADDIN ZOTERO_ITEM CSL_CITATION {"citationID":"LWnLaQXX","properties":{"formattedCitation":"(Saratovsky et al., 2006)","plainCitation":"(Saratovsky et al., 2006)","noteIndex":0},"citationItems":[{"id":1215,"uris":["http://zotero.org/groups/5035977/items/BWPSCNMD"],"itemData":{"id":1215,"type":"article-journal","abstract":"A large number of microorganisms are responsible for the oxidation of Mn2+(aq) to insoluble Mn3+/4+ oxides (MnOx) in natural aquatic systems. This paper reports the structure of the biogenic MnOx, including a quantitative analysis of cation vacancies, formed by the freshwater bacterium Leptothrix discophora SP6 (SP6-MnOx). The structure and the morphology of SP6-MnOx were characterized by transmission electron microscopy (TEM), X-ray absorption spectroscopy (XAS), including full multiple-scattering analysis, and powder X-ray diffraction (XRD). The biogenic precipitate consists of nanoparticles that are approximately 10 nm by 100 nm in dimension with a fibrillar morphology that resembles twisted sheets. The results demonstrate that this biogenic MnOx is composed of sheets of edge-sharing of Mn4+O6 octahedra that form layers. The detailed analysis of the EXAFS spectra indicate that 12 ( 4% of the Mn4+ layer cation sites in SP6-MnOx are vacant, whereas the analysis of the XANES suggests that the average oxidation state of Mn is 3.8 ( 0.3. Therefore, the average chemical formula of SP6-MnOx is Mn+yMn3+0.12[00.12Mn4+0.88]O2‚ zH2O, where Mn+y represents hydrated interlayer cations, 00.12 represents Mn4+ cation vacancies within the layer, and Mn3+0.12 represents hydrated cations that occupy sites above/below these cation vacancies.","container-title":"Journal of the American Chemical Society","DOI":"10.1021/ja062097g","ISSN":"0002-7863, 1520-5126","issue":"34","journalAbbreviation":"J. Am. Chem. Soc.","language":"en","page":"11188-11198","source":"DOI.org (Crossref)","title":"Manganese Oxides: Parallels between Abiotic and Biotic Structures","title-short":"Manganese Oxides","volume":"128","author":[{"family":"Saratovsky","given":"Ian"},{"family":"Wightman","given":"Peter G."},{"family":"Pastén","given":"Pablo A."},{"family":"Gaillard","given":"Jean-François"},{"family":"Poeppelmeier","given":"Kenneth R."}],"issued":{"date-parts":[["2006",8,1]]}}}],"schema":"https://github.com/citation-style-language/schema/raw/master/csl-citation.json"} </w:instrText>
      </w:r>
      <w:r w:rsidR="00EE65E6" w:rsidRPr="00FF52F0">
        <w:rPr>
          <w:rFonts w:ascii="Times New Roman" w:hAnsi="Times New Roman" w:cs="Times New Roman"/>
          <w:sz w:val="24"/>
          <w:szCs w:val="24"/>
          <w:lang w:val="en-US"/>
        </w:rPr>
        <w:fldChar w:fldCharType="separate"/>
      </w:r>
      <w:r w:rsidR="00EE65E6" w:rsidRPr="00003FCF">
        <w:rPr>
          <w:rFonts w:ascii="Times New Roman" w:hAnsi="Times New Roman" w:cs="Times New Roman"/>
          <w:sz w:val="24"/>
        </w:rPr>
        <w:t>(Saratovsky et al., 2006)</w:t>
      </w:r>
      <w:r w:rsidR="00EE65E6" w:rsidRPr="00FF52F0">
        <w:rPr>
          <w:rFonts w:ascii="Times New Roman" w:hAnsi="Times New Roman" w:cs="Times New Roman"/>
          <w:sz w:val="24"/>
          <w:szCs w:val="24"/>
          <w:lang w:val="en-US"/>
        </w:rPr>
        <w:fldChar w:fldCharType="end"/>
      </w:r>
      <w:r w:rsidR="00EE65E6">
        <w:rPr>
          <w:rFonts w:ascii="Times New Roman" w:hAnsi="Times New Roman" w:cs="Times New Roman"/>
          <w:sz w:val="24"/>
          <w:szCs w:val="24"/>
          <w:lang w:val="en-US"/>
        </w:rPr>
        <w:t>.</w:t>
      </w:r>
      <w:r w:rsidR="00EE65E6" w:rsidRPr="00FF52F0">
        <w:rPr>
          <w:rFonts w:ascii="Times New Roman" w:hAnsi="Times New Roman" w:cs="Times New Roman"/>
          <w:sz w:val="24"/>
          <w:szCs w:val="24"/>
          <w:lang w:val="en-US"/>
        </w:rPr>
        <w:t xml:space="preserve"> The</w:t>
      </w:r>
      <w:r w:rsidR="00EE65E6">
        <w:rPr>
          <w:rFonts w:ascii="Times New Roman" w:hAnsi="Times New Roman" w:cs="Times New Roman"/>
          <w:sz w:val="24"/>
          <w:szCs w:val="24"/>
          <w:lang w:val="en-US"/>
        </w:rPr>
        <w:t>ir</w:t>
      </w:r>
      <w:r w:rsidR="00EE65E6" w:rsidRPr="00FF52F0">
        <w:rPr>
          <w:rFonts w:ascii="Times New Roman" w:hAnsi="Times New Roman" w:cs="Times New Roman"/>
          <w:sz w:val="24"/>
          <w:szCs w:val="24"/>
          <w:lang w:val="en-US"/>
        </w:rPr>
        <w:t xml:space="preserve"> morphology (Fig. 2 D) was also similar to </w:t>
      </w:r>
      <w:r w:rsidR="00EE65E6" w:rsidRPr="00FF52F0">
        <w:rPr>
          <w:rFonts w:ascii="Calibri" w:hAnsi="Calibri" w:cs="Calibri"/>
          <w:sz w:val="24"/>
          <w:szCs w:val="24"/>
          <w:lang w:val="en-US"/>
        </w:rPr>
        <w:t>δ</w:t>
      </w:r>
      <w:r w:rsidR="00EE65E6" w:rsidRPr="00FF52F0">
        <w:rPr>
          <w:rFonts w:ascii="Times New Roman" w:hAnsi="Times New Roman" w:cs="Times New Roman"/>
          <w:sz w:val="24"/>
          <w:szCs w:val="24"/>
          <w:lang w:val="en-US"/>
        </w:rPr>
        <w:t>-MnO</w:t>
      </w:r>
      <w:r w:rsidR="00EE65E6" w:rsidRPr="00FF52F0">
        <w:rPr>
          <w:rFonts w:ascii="Times New Roman" w:hAnsi="Times New Roman" w:cs="Times New Roman"/>
          <w:sz w:val="24"/>
          <w:szCs w:val="24"/>
          <w:vertAlign w:val="subscript"/>
          <w:lang w:val="en-US"/>
        </w:rPr>
        <w:t>2</w:t>
      </w:r>
      <w:r w:rsidR="00EE65E6" w:rsidRPr="00FF52F0">
        <w:rPr>
          <w:rFonts w:ascii="Times New Roman" w:hAnsi="Times New Roman" w:cs="Times New Roman"/>
          <w:sz w:val="24"/>
          <w:szCs w:val="24"/>
          <w:lang w:val="en-US"/>
        </w:rPr>
        <w:t xml:space="preserve"> chemically synthesized using potassium permanganate</w:t>
      </w:r>
      <w:r w:rsidR="00EE65E6" w:rsidRPr="00AF74AC">
        <w:rPr>
          <w:rFonts w:ascii="Times New Roman" w:hAnsi="Times New Roman" w:cs="Times New Roman"/>
          <w:sz w:val="24"/>
          <w:szCs w:val="24"/>
          <w:lang w:val="en-US"/>
        </w:rPr>
        <w:t xml:space="preserve"> (KMnO</w:t>
      </w:r>
      <w:r w:rsidR="00EE65E6" w:rsidRPr="00AF74AC">
        <w:rPr>
          <w:rFonts w:ascii="Times New Roman" w:hAnsi="Times New Roman" w:cs="Times New Roman"/>
          <w:sz w:val="24"/>
          <w:szCs w:val="24"/>
          <w:vertAlign w:val="subscript"/>
          <w:lang w:val="en-US"/>
        </w:rPr>
        <w:t>4</w:t>
      </w:r>
      <w:r w:rsidR="00EE65E6" w:rsidRPr="00AF74AC">
        <w:rPr>
          <w:rFonts w:ascii="Times New Roman" w:hAnsi="Times New Roman" w:cs="Times New Roman"/>
          <w:sz w:val="24"/>
          <w:szCs w:val="24"/>
          <w:lang w:val="en-US"/>
        </w:rPr>
        <w:t>) and hydrochlori</w:t>
      </w:r>
      <w:r w:rsidR="00EE65E6">
        <w:rPr>
          <w:rFonts w:ascii="Times New Roman" w:hAnsi="Times New Roman" w:cs="Times New Roman"/>
          <w:sz w:val="24"/>
          <w:szCs w:val="24"/>
          <w:lang w:val="en-US"/>
        </w:rPr>
        <w:t>c</w:t>
      </w:r>
      <w:r w:rsidR="00EE65E6" w:rsidRPr="00AF74AC">
        <w:rPr>
          <w:rFonts w:ascii="Times New Roman" w:hAnsi="Times New Roman" w:cs="Times New Roman"/>
          <w:sz w:val="24"/>
          <w:szCs w:val="24"/>
          <w:lang w:val="en-US"/>
        </w:rPr>
        <w:t xml:space="preserve"> acid (HCl), where the oxide structure is built</w:t>
      </w:r>
      <w:r w:rsidR="00EE65E6">
        <w:rPr>
          <w:rFonts w:ascii="Times New Roman" w:hAnsi="Times New Roman" w:cs="Times New Roman"/>
          <w:sz w:val="24"/>
          <w:szCs w:val="24"/>
          <w:lang w:val="en-US"/>
        </w:rPr>
        <w:t>-</w:t>
      </w:r>
      <w:r w:rsidR="00EE65E6" w:rsidRPr="00AF74AC">
        <w:rPr>
          <w:rFonts w:ascii="Times New Roman" w:hAnsi="Times New Roman" w:cs="Times New Roman"/>
          <w:sz w:val="24"/>
          <w:szCs w:val="24"/>
          <w:lang w:val="en-US"/>
        </w:rPr>
        <w:t>up of nanosheets, forming nanoflower structure</w:t>
      </w:r>
      <w:r w:rsidR="00EE65E6">
        <w:rPr>
          <w:rFonts w:ascii="Times New Roman" w:hAnsi="Times New Roman" w:cs="Times New Roman"/>
          <w:sz w:val="24"/>
          <w:szCs w:val="24"/>
          <w:lang w:val="en-US"/>
        </w:rPr>
        <w:t>s</w:t>
      </w:r>
      <w:r w:rsidR="00EE65E6" w:rsidRPr="00AF74AC">
        <w:rPr>
          <w:rFonts w:ascii="Times New Roman" w:hAnsi="Times New Roman" w:cs="Times New Roman"/>
          <w:sz w:val="24"/>
          <w:szCs w:val="24"/>
          <w:lang w:val="en-US"/>
        </w:rPr>
        <w:t xml:space="preserve"> </w:t>
      </w:r>
      <w:r w:rsidR="00EE65E6" w:rsidRPr="00AF74AC">
        <w:rPr>
          <w:rFonts w:ascii="Times New Roman" w:hAnsi="Times New Roman" w:cs="Times New Roman"/>
          <w:sz w:val="24"/>
          <w:szCs w:val="24"/>
          <w:lang w:val="en-US"/>
        </w:rPr>
        <w:fldChar w:fldCharType="begin"/>
      </w:r>
      <w:r w:rsidR="00EE65E6">
        <w:rPr>
          <w:rFonts w:ascii="Times New Roman" w:hAnsi="Times New Roman" w:cs="Times New Roman"/>
          <w:sz w:val="24"/>
          <w:szCs w:val="24"/>
          <w:lang w:val="en-US"/>
        </w:rPr>
        <w:instrText xml:space="preserve"> ADDIN ZOTERO_ITEM CSL_CITATION {"citationID":"GPIDewlD","properties":{"formattedCitation":"(Liang et al., 2017)","plainCitation":"(Liang et al., 2017)","noteIndex":0},"citationItems":[{"id":1254,"uris":["http://zotero.org/groups/5035977/items/7UH8QGWR"],"itemData":{"id":1254,"type":"article-journal","abstract":"Birnessite (layer-type Mn(III, IV) oxides with ordered sheet stacking) is the most common mineral species of manganese (Mn) oxides and has been demonstrated to be among the strongest sorbents and oxidants in surface environments. The morphology of birnessite is one of the key factors affecting its reactivity. Either biotic or abiotic birnessite samples usually consist of nanoflower-like crystals. However, the governing factors and mechanisms of morphological evolution of the nanoflower-shaped birnessite remain poorly understood. In this work, birnessite nanoflowers, as a natural birnessite analog, were synthesized and the intermediate products during birnessite crystallization were captured by instant freezing using liquid nitrogen. The processes and mechanisms of crystal growth of birnessite nanoflowers were investigated using a combination of high-resolution transmission electron microscopy (HRTEM), field-emission scanning electron microscopy (FESEM), powder X-ray diffraction (XRD) and X-ray photoelectron spectroscopy (XPS). The results indicate that primary hexagonal nanoflakes rapidly agglomerate to form nuclei-like substrates at the initial stages, and subsequently, these nanoflakes aggregate laterally and link serially on the substrates to form nanopetals through both rotation and edge-to-edge oriented attachment (OA) mechanism. This process is likely driven by hydrogen bonding between unsaturated O atoms at the edge planes of [MnO6] sheets. Meanwhile, the OA mechanism along the (001) plane is likely driven by Coulombic interactions and hydrogen bonding during the assembly process of the adjacent nanopetals. The morphological evolution occurred by the staged three-dimensional OA process that plays an essential role in the self-assembly of flower-like birnessite crystals. These findings provide further understanding of how nanoparticle assembly is directed to achieving desired shapes and sizes by fabricating nanomaterials through three-dimensional OA processes.","container-title":"Environmental Science: Nano","DOI":"10.1039/C6EN00619A","ISSN":"2051-8161","issue":"8","journalAbbreviation":"Environ. Sci.: Nano","language":"en","note":"publisher: The Royal Society of Chemistry","page":"1656-1669","source":"pubs.rsc.org","title":"Self-assembly of birnessite nanoflowers by staged three-dimensional oriented attachment","volume":"4","author":[{"family":"Liang","given":"Xinran"},{"family":"Zhao","given":"Zixiang"},{"family":"Zhu","given":"Mengqiang"},{"family":"Liu","given":"Fan"},{"family":"Wang","given":"Lijun"},{"family":"Yin","given":"Hui"},{"family":"Qiu","given":"Guohong"},{"family":"Cao","given":"Feifei"},{"family":"Liu","given":"Xiaoqing"},{"family":"Feng","given":"Xionghan"}],"issued":{"date-parts":[["2017",8,10]]}}}],"schema":"https://github.com/citation-style-language/schema/raw/master/csl-citation.json"} </w:instrText>
      </w:r>
      <w:r w:rsidR="00EE65E6" w:rsidRPr="00AF74AC">
        <w:rPr>
          <w:rFonts w:ascii="Times New Roman" w:hAnsi="Times New Roman" w:cs="Times New Roman"/>
          <w:sz w:val="24"/>
          <w:szCs w:val="24"/>
          <w:lang w:val="en-US"/>
        </w:rPr>
        <w:fldChar w:fldCharType="separate"/>
      </w:r>
      <w:r w:rsidR="00EE65E6" w:rsidRPr="00003FCF">
        <w:rPr>
          <w:rFonts w:ascii="Times New Roman" w:hAnsi="Times New Roman" w:cs="Times New Roman"/>
          <w:sz w:val="24"/>
        </w:rPr>
        <w:t>(Liang et al., 2017)</w:t>
      </w:r>
      <w:r w:rsidR="00EE65E6" w:rsidRPr="00AF74AC">
        <w:rPr>
          <w:rFonts w:ascii="Times New Roman" w:hAnsi="Times New Roman" w:cs="Times New Roman"/>
          <w:sz w:val="24"/>
          <w:szCs w:val="24"/>
          <w:lang w:val="en-US"/>
        </w:rPr>
        <w:fldChar w:fldCharType="end"/>
      </w:r>
      <w:r w:rsidR="00EE65E6" w:rsidRPr="00AF74AC">
        <w:rPr>
          <w:rFonts w:ascii="Times New Roman" w:hAnsi="Times New Roman" w:cs="Times New Roman"/>
          <w:sz w:val="24"/>
          <w:szCs w:val="24"/>
          <w:lang w:val="en-US"/>
        </w:rPr>
        <w:t>.</w:t>
      </w:r>
      <w:r w:rsidR="00EE65E6">
        <w:rPr>
          <w:rFonts w:ascii="Times New Roman" w:hAnsi="Times New Roman" w:cs="Times New Roman"/>
          <w:sz w:val="24"/>
          <w:szCs w:val="24"/>
          <w:lang w:val="en-US"/>
        </w:rPr>
        <w:br w:type="page"/>
      </w:r>
    </w:p>
    <w:p w14:paraId="34057CFC" w14:textId="77777777" w:rsidR="00EE65E6" w:rsidRDefault="00EE65E6" w:rsidP="00EE65E6">
      <w:pPr>
        <w:spacing w:after="0" w:line="480" w:lineRule="auto"/>
        <w:rPr>
          <w:rFonts w:ascii="Times New Roman" w:hAnsi="Times New Roman" w:cs="Times New Roman"/>
          <w:b/>
          <w:bCs/>
          <w:lang w:val="en-US"/>
        </w:rPr>
        <w:sectPr w:rsidR="00EE65E6" w:rsidSect="004A5CCA">
          <w:footerReference w:type="default" r:id="rId12"/>
          <w:pgSz w:w="11906" w:h="16838"/>
          <w:pgMar w:top="1417" w:right="1417" w:bottom="1417" w:left="1417" w:header="708" w:footer="708" w:gutter="0"/>
          <w:lnNumType w:countBy="1" w:restart="continuous"/>
          <w:cols w:space="708"/>
          <w:docGrid w:linePitch="360"/>
        </w:sectPr>
      </w:pPr>
    </w:p>
    <w:p w14:paraId="7CC2B5D3" w14:textId="32AE701F" w:rsidR="00EE65E6" w:rsidRPr="00EE65E6" w:rsidRDefault="00EE65E6" w:rsidP="007D332F">
      <w:pPr>
        <w:spacing w:after="0" w:line="480" w:lineRule="auto"/>
        <w:rPr>
          <w:rFonts w:ascii="Times New Roman" w:hAnsi="Times New Roman" w:cs="Times New Roman"/>
          <w:lang w:val="en-US"/>
        </w:rPr>
      </w:pPr>
      <w:r w:rsidRPr="001E2F61">
        <w:rPr>
          <w:rFonts w:ascii="Times New Roman" w:hAnsi="Times New Roman" w:cs="Times New Roman"/>
          <w:b/>
          <w:bCs/>
          <w:lang w:val="en-US"/>
        </w:rPr>
        <w:lastRenderedPageBreak/>
        <w:t>Table 2</w:t>
      </w:r>
      <w:r w:rsidRPr="001E2F61">
        <w:rPr>
          <w:rFonts w:ascii="Times New Roman" w:hAnsi="Times New Roman" w:cs="Times New Roman"/>
          <w:lang w:val="en-US"/>
        </w:rPr>
        <w:t xml:space="preserve"> – Mn</w:t>
      </w:r>
      <w:r w:rsidRPr="001E2F61">
        <w:rPr>
          <w:rFonts w:ascii="Times New Roman" w:hAnsi="Times New Roman" w:cs="Times New Roman"/>
          <w:vertAlign w:val="superscript"/>
          <w:lang w:val="en-US"/>
        </w:rPr>
        <w:t>2+</w:t>
      </w:r>
      <w:r w:rsidRPr="001E2F61">
        <w:rPr>
          <w:rFonts w:ascii="Times New Roman" w:hAnsi="Times New Roman" w:cs="Times New Roman"/>
          <w:lang w:val="en-US"/>
        </w:rPr>
        <w:t>oxidation trends analyzed via ICP-OES in the IB compared to control and active biofilms after 42-day experiment with MnCO</w:t>
      </w:r>
      <w:r w:rsidRPr="001E2F61">
        <w:rPr>
          <w:rFonts w:ascii="Times New Roman" w:hAnsi="Times New Roman" w:cs="Times New Roman"/>
          <w:vertAlign w:val="subscript"/>
          <w:lang w:val="en-US"/>
        </w:rPr>
        <w:t xml:space="preserve">3 </w:t>
      </w:r>
      <w:r w:rsidRPr="001E2F61">
        <w:rPr>
          <w:rFonts w:ascii="Times New Roman" w:hAnsi="Times New Roman" w:cs="Times New Roman"/>
          <w:lang w:val="en-US"/>
        </w:rPr>
        <w:t>(n=3). The amount of soluble Mn</w:t>
      </w:r>
      <w:r w:rsidRPr="001E2F61">
        <w:rPr>
          <w:rFonts w:ascii="Times New Roman" w:hAnsi="Times New Roman" w:cs="Times New Roman"/>
          <w:vertAlign w:val="superscript"/>
          <w:lang w:val="en-US"/>
        </w:rPr>
        <w:t>2+</w:t>
      </w:r>
      <w:r w:rsidRPr="001E2F61">
        <w:rPr>
          <w:rFonts w:ascii="Times New Roman" w:hAnsi="Times New Roman" w:cs="Times New Roman"/>
          <w:lang w:val="en-US"/>
        </w:rPr>
        <w:t xml:space="preserve"> and insoluble </w:t>
      </w:r>
      <w:proofErr w:type="spellStart"/>
      <w:r w:rsidRPr="001E2F61">
        <w:rPr>
          <w:rFonts w:ascii="Times New Roman" w:hAnsi="Times New Roman" w:cs="Times New Roman"/>
          <w:lang w:val="en-US"/>
        </w:rPr>
        <w:t>MnOx</w:t>
      </w:r>
      <w:proofErr w:type="spellEnd"/>
      <w:r w:rsidRPr="001E2F61">
        <w:rPr>
          <w:rFonts w:ascii="Times New Roman" w:hAnsi="Times New Roman" w:cs="Times New Roman"/>
          <w:lang w:val="en-US"/>
        </w:rPr>
        <w:t xml:space="preserve"> (Mn</w:t>
      </w:r>
      <w:r w:rsidRPr="001E2F61">
        <w:rPr>
          <w:rFonts w:ascii="Times New Roman" w:hAnsi="Times New Roman" w:cs="Times New Roman"/>
          <w:vertAlign w:val="superscript"/>
          <w:lang w:val="en-US"/>
        </w:rPr>
        <w:t>3+</w:t>
      </w:r>
      <w:r w:rsidRPr="001E2F61">
        <w:rPr>
          <w:rFonts w:ascii="Times New Roman" w:hAnsi="Times New Roman" w:cs="Times New Roman"/>
          <w:lang w:val="en-US"/>
        </w:rPr>
        <w:t xml:space="preserve"> and Mn</w:t>
      </w:r>
      <w:r w:rsidRPr="001E2F61">
        <w:rPr>
          <w:rFonts w:ascii="Times New Roman" w:hAnsi="Times New Roman" w:cs="Times New Roman"/>
          <w:vertAlign w:val="superscript"/>
          <w:lang w:val="en-US"/>
        </w:rPr>
        <w:t>4+</w:t>
      </w:r>
      <w:r w:rsidRPr="001E2F61">
        <w:rPr>
          <w:rFonts w:ascii="Times New Roman" w:hAnsi="Times New Roman" w:cs="Times New Roman"/>
          <w:lang w:val="en-US"/>
        </w:rPr>
        <w:t xml:space="preserve">) are called “acid-soluble” and “acid-insoluble” fraction, respectively.  The “acid-insoluble” fraction was calculated as difference between “total Mn” and “acid-soluble” fraction. </w:t>
      </w:r>
    </w:p>
    <w:tbl>
      <w:tblPr>
        <w:tblW w:w="12460" w:type="dxa"/>
        <w:tblLook w:val="04A0" w:firstRow="1" w:lastRow="0" w:firstColumn="1" w:lastColumn="0" w:noHBand="0" w:noVBand="1"/>
      </w:tblPr>
      <w:tblGrid>
        <w:gridCol w:w="2020"/>
        <w:gridCol w:w="2140"/>
        <w:gridCol w:w="1660"/>
        <w:gridCol w:w="1660"/>
        <w:gridCol w:w="1660"/>
        <w:gridCol w:w="1660"/>
        <w:gridCol w:w="1660"/>
      </w:tblGrid>
      <w:tr w:rsidR="00EE65E6" w:rsidRPr="00EE65E6" w14:paraId="15126C73" w14:textId="77777777" w:rsidTr="00EE65E6">
        <w:trPr>
          <w:trHeight w:val="495"/>
        </w:trPr>
        <w:tc>
          <w:tcPr>
            <w:tcW w:w="2020" w:type="dxa"/>
            <w:tcBorders>
              <w:top w:val="single" w:sz="4" w:space="0" w:color="auto"/>
              <w:left w:val="nil"/>
              <w:bottom w:val="single" w:sz="4" w:space="0" w:color="auto"/>
              <w:right w:val="nil"/>
            </w:tcBorders>
            <w:shd w:val="clear" w:color="000000" w:fill="FFFFFF"/>
            <w:noWrap/>
            <w:vAlign w:val="bottom"/>
            <w:hideMark/>
          </w:tcPr>
          <w:p w14:paraId="6F9E3651" w14:textId="77777777" w:rsidR="00EE65E6" w:rsidRPr="00EE65E6" w:rsidRDefault="00EE65E6" w:rsidP="00EE65E6">
            <w:pPr>
              <w:spacing w:after="0" w:line="240" w:lineRule="auto"/>
              <w:rPr>
                <w:rFonts w:ascii="Times New Roman" w:eastAsia="Times New Roman" w:hAnsi="Times New Roman" w:cs="Times New Roman"/>
                <w:color w:val="000000"/>
                <w:kern w:val="0"/>
                <w:sz w:val="24"/>
                <w:szCs w:val="24"/>
                <w:lang w:eastAsia="en-GB"/>
                <w14:ligatures w14:val="none"/>
              </w:rPr>
            </w:pPr>
            <w:r w:rsidRPr="00EE65E6">
              <w:rPr>
                <w:rFonts w:ascii="Times New Roman" w:eastAsia="Times New Roman" w:hAnsi="Times New Roman" w:cs="Times New Roman"/>
                <w:color w:val="000000"/>
                <w:kern w:val="0"/>
                <w:sz w:val="24"/>
                <w:szCs w:val="24"/>
                <w:lang w:eastAsia="en-GB"/>
                <w14:ligatures w14:val="none"/>
              </w:rPr>
              <w:t> </w:t>
            </w:r>
          </w:p>
        </w:tc>
        <w:tc>
          <w:tcPr>
            <w:tcW w:w="2140" w:type="dxa"/>
            <w:tcBorders>
              <w:top w:val="single" w:sz="4" w:space="0" w:color="auto"/>
              <w:left w:val="nil"/>
              <w:bottom w:val="single" w:sz="4" w:space="0" w:color="auto"/>
              <w:right w:val="nil"/>
            </w:tcBorders>
            <w:shd w:val="clear" w:color="000000" w:fill="FFFFFF"/>
            <w:noWrap/>
            <w:vAlign w:val="bottom"/>
            <w:hideMark/>
          </w:tcPr>
          <w:p w14:paraId="2396B4AB" w14:textId="77777777" w:rsidR="00EE65E6" w:rsidRPr="00EE65E6" w:rsidRDefault="00EE65E6" w:rsidP="00EE65E6">
            <w:pPr>
              <w:spacing w:after="0" w:line="240" w:lineRule="auto"/>
              <w:rPr>
                <w:rFonts w:ascii="Times New Roman" w:eastAsia="Times New Roman" w:hAnsi="Times New Roman" w:cs="Times New Roman"/>
                <w:color w:val="000000"/>
                <w:kern w:val="0"/>
                <w:sz w:val="24"/>
                <w:szCs w:val="24"/>
                <w:lang w:eastAsia="en-GB"/>
                <w14:ligatures w14:val="none"/>
              </w:rPr>
            </w:pPr>
            <w:r w:rsidRPr="00EE65E6">
              <w:rPr>
                <w:rFonts w:ascii="Times New Roman" w:eastAsia="Times New Roman" w:hAnsi="Times New Roman" w:cs="Times New Roman"/>
                <w:color w:val="000000"/>
                <w:kern w:val="0"/>
                <w:sz w:val="24"/>
                <w:szCs w:val="24"/>
                <w:lang w:eastAsia="en-GB"/>
                <w14:ligatures w14:val="none"/>
              </w:rPr>
              <w:t> </w:t>
            </w:r>
          </w:p>
        </w:tc>
        <w:tc>
          <w:tcPr>
            <w:tcW w:w="4980" w:type="dxa"/>
            <w:gridSpan w:val="3"/>
            <w:tcBorders>
              <w:top w:val="single" w:sz="4" w:space="0" w:color="auto"/>
              <w:left w:val="nil"/>
              <w:bottom w:val="single" w:sz="4" w:space="0" w:color="auto"/>
              <w:right w:val="nil"/>
            </w:tcBorders>
            <w:shd w:val="clear" w:color="000000" w:fill="FFFFFF"/>
            <w:vAlign w:val="center"/>
            <w:hideMark/>
          </w:tcPr>
          <w:p w14:paraId="679DC5AE"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Mn concentration (mmol/L)</w:t>
            </w:r>
          </w:p>
        </w:tc>
        <w:tc>
          <w:tcPr>
            <w:tcW w:w="3320" w:type="dxa"/>
            <w:gridSpan w:val="2"/>
            <w:tcBorders>
              <w:top w:val="single" w:sz="4" w:space="0" w:color="auto"/>
              <w:left w:val="nil"/>
              <w:bottom w:val="single" w:sz="4" w:space="0" w:color="auto"/>
              <w:right w:val="nil"/>
            </w:tcBorders>
            <w:shd w:val="clear" w:color="000000" w:fill="FFFFFF"/>
            <w:vAlign w:val="center"/>
            <w:hideMark/>
          </w:tcPr>
          <w:p w14:paraId="2AB5A1F1"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Mn fraction (%)</w:t>
            </w:r>
          </w:p>
        </w:tc>
      </w:tr>
      <w:tr w:rsidR="00EE65E6" w:rsidRPr="00EE65E6" w14:paraId="0C261423" w14:textId="77777777" w:rsidTr="00EE65E6">
        <w:trPr>
          <w:trHeight w:val="675"/>
        </w:trPr>
        <w:tc>
          <w:tcPr>
            <w:tcW w:w="2020" w:type="dxa"/>
            <w:tcBorders>
              <w:top w:val="nil"/>
              <w:left w:val="nil"/>
              <w:bottom w:val="single" w:sz="4" w:space="0" w:color="auto"/>
              <w:right w:val="nil"/>
            </w:tcBorders>
            <w:shd w:val="clear" w:color="000000" w:fill="FFFFFF"/>
            <w:vAlign w:val="center"/>
            <w:hideMark/>
          </w:tcPr>
          <w:p w14:paraId="7ED73FB4"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Experiment</w:t>
            </w:r>
          </w:p>
        </w:tc>
        <w:tc>
          <w:tcPr>
            <w:tcW w:w="2140" w:type="dxa"/>
            <w:tcBorders>
              <w:top w:val="nil"/>
              <w:left w:val="nil"/>
              <w:bottom w:val="single" w:sz="4" w:space="0" w:color="auto"/>
              <w:right w:val="nil"/>
            </w:tcBorders>
            <w:shd w:val="clear" w:color="000000" w:fill="FFFFFF"/>
            <w:vAlign w:val="center"/>
            <w:hideMark/>
          </w:tcPr>
          <w:p w14:paraId="22B3EAFB"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Sample</w:t>
            </w:r>
          </w:p>
        </w:tc>
        <w:tc>
          <w:tcPr>
            <w:tcW w:w="1660" w:type="dxa"/>
            <w:tcBorders>
              <w:top w:val="nil"/>
              <w:left w:val="nil"/>
              <w:bottom w:val="single" w:sz="4" w:space="0" w:color="auto"/>
              <w:right w:val="nil"/>
            </w:tcBorders>
            <w:shd w:val="clear" w:color="000000" w:fill="FFFFFF"/>
            <w:vAlign w:val="center"/>
            <w:hideMark/>
          </w:tcPr>
          <w:p w14:paraId="6B4A6C22"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Total</w:t>
            </w:r>
          </w:p>
        </w:tc>
        <w:tc>
          <w:tcPr>
            <w:tcW w:w="1660" w:type="dxa"/>
            <w:tcBorders>
              <w:top w:val="nil"/>
              <w:left w:val="nil"/>
              <w:bottom w:val="single" w:sz="4" w:space="0" w:color="auto"/>
              <w:right w:val="nil"/>
            </w:tcBorders>
            <w:shd w:val="clear" w:color="000000" w:fill="FFFFFF"/>
            <w:vAlign w:val="center"/>
            <w:hideMark/>
          </w:tcPr>
          <w:p w14:paraId="21234319"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Acid-soluble</w:t>
            </w:r>
          </w:p>
        </w:tc>
        <w:tc>
          <w:tcPr>
            <w:tcW w:w="1660" w:type="dxa"/>
            <w:tcBorders>
              <w:top w:val="nil"/>
              <w:left w:val="nil"/>
              <w:bottom w:val="single" w:sz="4" w:space="0" w:color="auto"/>
              <w:right w:val="nil"/>
            </w:tcBorders>
            <w:shd w:val="clear" w:color="000000" w:fill="FFFFFF"/>
            <w:vAlign w:val="center"/>
            <w:hideMark/>
          </w:tcPr>
          <w:p w14:paraId="60D1DB8A"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 xml:space="preserve">Acid-insoluble </w:t>
            </w:r>
          </w:p>
        </w:tc>
        <w:tc>
          <w:tcPr>
            <w:tcW w:w="1660" w:type="dxa"/>
            <w:tcBorders>
              <w:top w:val="nil"/>
              <w:left w:val="nil"/>
              <w:bottom w:val="single" w:sz="4" w:space="0" w:color="auto"/>
              <w:right w:val="nil"/>
            </w:tcBorders>
            <w:shd w:val="clear" w:color="000000" w:fill="FFFFFF"/>
            <w:vAlign w:val="center"/>
            <w:hideMark/>
          </w:tcPr>
          <w:p w14:paraId="6DE02595"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Acid-soluble</w:t>
            </w:r>
          </w:p>
        </w:tc>
        <w:tc>
          <w:tcPr>
            <w:tcW w:w="1660" w:type="dxa"/>
            <w:tcBorders>
              <w:top w:val="nil"/>
              <w:left w:val="nil"/>
              <w:bottom w:val="single" w:sz="4" w:space="0" w:color="auto"/>
              <w:right w:val="nil"/>
            </w:tcBorders>
            <w:shd w:val="clear" w:color="000000" w:fill="FFFFFF"/>
            <w:vAlign w:val="center"/>
            <w:hideMark/>
          </w:tcPr>
          <w:p w14:paraId="4B0EA6E9" w14:textId="77777777" w:rsidR="00EE65E6" w:rsidRPr="00EE65E6" w:rsidRDefault="00EE65E6" w:rsidP="00EE65E6">
            <w:pPr>
              <w:spacing w:after="0" w:line="240" w:lineRule="auto"/>
              <w:jc w:val="center"/>
              <w:rPr>
                <w:rFonts w:ascii="Times New Roman" w:eastAsia="Times New Roman" w:hAnsi="Times New Roman" w:cs="Times New Roman"/>
                <w:b/>
                <w:bCs/>
                <w:color w:val="000000"/>
                <w:kern w:val="0"/>
                <w:lang w:eastAsia="en-GB"/>
                <w14:ligatures w14:val="none"/>
              </w:rPr>
            </w:pPr>
            <w:r w:rsidRPr="00EE65E6">
              <w:rPr>
                <w:rFonts w:ascii="Times New Roman" w:eastAsia="Times New Roman" w:hAnsi="Times New Roman" w:cs="Times New Roman"/>
                <w:b/>
                <w:bCs/>
                <w:color w:val="000000"/>
                <w:kern w:val="0"/>
                <w:lang w:eastAsia="en-GB"/>
                <w14:ligatures w14:val="none"/>
              </w:rPr>
              <w:t xml:space="preserve">Acid-insoluble </w:t>
            </w:r>
          </w:p>
        </w:tc>
      </w:tr>
      <w:tr w:rsidR="00EE65E6" w:rsidRPr="00EE65E6" w14:paraId="3AACC3F6" w14:textId="77777777" w:rsidTr="00EE65E6">
        <w:trPr>
          <w:trHeight w:val="402"/>
        </w:trPr>
        <w:tc>
          <w:tcPr>
            <w:tcW w:w="2020" w:type="dxa"/>
            <w:vMerge w:val="restart"/>
            <w:tcBorders>
              <w:top w:val="nil"/>
              <w:left w:val="nil"/>
              <w:bottom w:val="single" w:sz="4" w:space="0" w:color="000000"/>
              <w:right w:val="nil"/>
            </w:tcBorders>
            <w:shd w:val="clear" w:color="000000" w:fill="FFFFFF"/>
            <w:vAlign w:val="center"/>
            <w:hideMark/>
          </w:tcPr>
          <w:p w14:paraId="2BDF2DE0"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September</w:t>
            </w:r>
          </w:p>
        </w:tc>
        <w:tc>
          <w:tcPr>
            <w:tcW w:w="2140" w:type="dxa"/>
            <w:tcBorders>
              <w:top w:val="nil"/>
              <w:left w:val="nil"/>
              <w:bottom w:val="nil"/>
              <w:right w:val="nil"/>
            </w:tcBorders>
            <w:shd w:val="clear" w:color="000000" w:fill="FFFFFF"/>
            <w:vAlign w:val="center"/>
            <w:hideMark/>
          </w:tcPr>
          <w:p w14:paraId="2BEFB5D4"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Inoculum biofilm</w:t>
            </w:r>
          </w:p>
        </w:tc>
        <w:tc>
          <w:tcPr>
            <w:tcW w:w="1660" w:type="dxa"/>
            <w:tcBorders>
              <w:top w:val="nil"/>
              <w:left w:val="nil"/>
              <w:bottom w:val="nil"/>
              <w:right w:val="nil"/>
            </w:tcBorders>
            <w:shd w:val="clear" w:color="000000" w:fill="FFFFFF"/>
            <w:noWrap/>
            <w:vAlign w:val="center"/>
            <w:hideMark/>
          </w:tcPr>
          <w:p w14:paraId="261F5C7C"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0.11 ± 0.0</w:t>
            </w:r>
          </w:p>
        </w:tc>
        <w:tc>
          <w:tcPr>
            <w:tcW w:w="1660" w:type="dxa"/>
            <w:tcBorders>
              <w:top w:val="nil"/>
              <w:left w:val="nil"/>
              <w:bottom w:val="nil"/>
              <w:right w:val="nil"/>
            </w:tcBorders>
            <w:shd w:val="clear" w:color="000000" w:fill="FFFFFF"/>
            <w:noWrap/>
            <w:vAlign w:val="center"/>
            <w:hideMark/>
          </w:tcPr>
          <w:p w14:paraId="1C2BCC0D"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0.10 ± 0.0</w:t>
            </w:r>
          </w:p>
        </w:tc>
        <w:tc>
          <w:tcPr>
            <w:tcW w:w="1660" w:type="dxa"/>
            <w:tcBorders>
              <w:top w:val="nil"/>
              <w:left w:val="nil"/>
              <w:bottom w:val="nil"/>
              <w:right w:val="nil"/>
            </w:tcBorders>
            <w:shd w:val="clear" w:color="000000" w:fill="FFFFFF"/>
            <w:noWrap/>
            <w:vAlign w:val="center"/>
            <w:hideMark/>
          </w:tcPr>
          <w:p w14:paraId="573FE1BE"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0.01 ± 0.0</w:t>
            </w:r>
          </w:p>
        </w:tc>
        <w:tc>
          <w:tcPr>
            <w:tcW w:w="1660" w:type="dxa"/>
            <w:tcBorders>
              <w:top w:val="nil"/>
              <w:left w:val="nil"/>
              <w:bottom w:val="nil"/>
              <w:right w:val="nil"/>
            </w:tcBorders>
            <w:shd w:val="clear" w:color="000000" w:fill="FFFFFF"/>
            <w:noWrap/>
            <w:vAlign w:val="center"/>
            <w:hideMark/>
          </w:tcPr>
          <w:p w14:paraId="48C419C1"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93.7% ± 4.5%</w:t>
            </w:r>
          </w:p>
        </w:tc>
        <w:tc>
          <w:tcPr>
            <w:tcW w:w="1660" w:type="dxa"/>
            <w:tcBorders>
              <w:top w:val="nil"/>
              <w:left w:val="nil"/>
              <w:bottom w:val="nil"/>
              <w:right w:val="nil"/>
            </w:tcBorders>
            <w:shd w:val="clear" w:color="000000" w:fill="FFFFFF"/>
            <w:noWrap/>
            <w:vAlign w:val="center"/>
            <w:hideMark/>
          </w:tcPr>
          <w:p w14:paraId="261CD1E3"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6.3% ± 4.6%</w:t>
            </w:r>
          </w:p>
        </w:tc>
      </w:tr>
      <w:tr w:rsidR="00EE65E6" w:rsidRPr="00EE65E6" w14:paraId="7D5C773B" w14:textId="77777777" w:rsidTr="00EE65E6">
        <w:trPr>
          <w:trHeight w:val="402"/>
        </w:trPr>
        <w:tc>
          <w:tcPr>
            <w:tcW w:w="2020" w:type="dxa"/>
            <w:vMerge/>
            <w:tcBorders>
              <w:top w:val="nil"/>
              <w:left w:val="nil"/>
              <w:bottom w:val="single" w:sz="4" w:space="0" w:color="000000"/>
              <w:right w:val="nil"/>
            </w:tcBorders>
            <w:vAlign w:val="center"/>
            <w:hideMark/>
          </w:tcPr>
          <w:p w14:paraId="10E68DAF"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p>
        </w:tc>
        <w:tc>
          <w:tcPr>
            <w:tcW w:w="2140" w:type="dxa"/>
            <w:tcBorders>
              <w:top w:val="nil"/>
              <w:left w:val="nil"/>
              <w:bottom w:val="nil"/>
              <w:right w:val="nil"/>
            </w:tcBorders>
            <w:shd w:val="clear" w:color="000000" w:fill="FFFFFF"/>
            <w:vAlign w:val="center"/>
            <w:hideMark/>
          </w:tcPr>
          <w:p w14:paraId="77D639D4"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Control biofilm</w:t>
            </w:r>
          </w:p>
        </w:tc>
        <w:tc>
          <w:tcPr>
            <w:tcW w:w="1660" w:type="dxa"/>
            <w:tcBorders>
              <w:top w:val="nil"/>
              <w:left w:val="nil"/>
              <w:bottom w:val="nil"/>
              <w:right w:val="nil"/>
            </w:tcBorders>
            <w:shd w:val="clear" w:color="000000" w:fill="FFFFFF"/>
            <w:noWrap/>
            <w:vAlign w:val="center"/>
            <w:hideMark/>
          </w:tcPr>
          <w:p w14:paraId="70757040"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22.4 ± 0.8</w:t>
            </w:r>
          </w:p>
        </w:tc>
        <w:tc>
          <w:tcPr>
            <w:tcW w:w="1660" w:type="dxa"/>
            <w:tcBorders>
              <w:top w:val="nil"/>
              <w:left w:val="nil"/>
              <w:bottom w:val="nil"/>
              <w:right w:val="nil"/>
            </w:tcBorders>
            <w:shd w:val="clear" w:color="000000" w:fill="FFFFFF"/>
            <w:noWrap/>
            <w:vAlign w:val="center"/>
            <w:hideMark/>
          </w:tcPr>
          <w:p w14:paraId="6460395D"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20.6 ± 1.2</w:t>
            </w:r>
          </w:p>
        </w:tc>
        <w:tc>
          <w:tcPr>
            <w:tcW w:w="1660" w:type="dxa"/>
            <w:tcBorders>
              <w:top w:val="nil"/>
              <w:left w:val="nil"/>
              <w:bottom w:val="nil"/>
              <w:right w:val="nil"/>
            </w:tcBorders>
            <w:shd w:val="clear" w:color="000000" w:fill="FFFFFF"/>
            <w:noWrap/>
            <w:vAlign w:val="center"/>
            <w:hideMark/>
          </w:tcPr>
          <w:p w14:paraId="5A859733"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1.8 ± 1.4</w:t>
            </w:r>
          </w:p>
        </w:tc>
        <w:tc>
          <w:tcPr>
            <w:tcW w:w="1660" w:type="dxa"/>
            <w:tcBorders>
              <w:top w:val="nil"/>
              <w:left w:val="nil"/>
              <w:bottom w:val="nil"/>
              <w:right w:val="nil"/>
            </w:tcBorders>
            <w:shd w:val="clear" w:color="000000" w:fill="FFFFFF"/>
            <w:noWrap/>
            <w:vAlign w:val="center"/>
            <w:hideMark/>
          </w:tcPr>
          <w:p w14:paraId="52066761"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91.9% ± 6.2%</w:t>
            </w:r>
          </w:p>
        </w:tc>
        <w:tc>
          <w:tcPr>
            <w:tcW w:w="1660" w:type="dxa"/>
            <w:tcBorders>
              <w:top w:val="nil"/>
              <w:left w:val="nil"/>
              <w:bottom w:val="nil"/>
              <w:right w:val="nil"/>
            </w:tcBorders>
            <w:shd w:val="clear" w:color="000000" w:fill="FFFFFF"/>
            <w:noWrap/>
            <w:vAlign w:val="center"/>
            <w:hideMark/>
          </w:tcPr>
          <w:p w14:paraId="5AB8C4A3"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8.1% ± 6.3%</w:t>
            </w:r>
          </w:p>
        </w:tc>
      </w:tr>
      <w:tr w:rsidR="00EE65E6" w:rsidRPr="00EE65E6" w14:paraId="6E37B931" w14:textId="77777777" w:rsidTr="00EE65E6">
        <w:trPr>
          <w:trHeight w:val="402"/>
        </w:trPr>
        <w:tc>
          <w:tcPr>
            <w:tcW w:w="2020" w:type="dxa"/>
            <w:vMerge/>
            <w:tcBorders>
              <w:top w:val="nil"/>
              <w:left w:val="nil"/>
              <w:bottom w:val="single" w:sz="4" w:space="0" w:color="000000"/>
              <w:right w:val="nil"/>
            </w:tcBorders>
            <w:vAlign w:val="center"/>
            <w:hideMark/>
          </w:tcPr>
          <w:p w14:paraId="5F57005A"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p>
        </w:tc>
        <w:tc>
          <w:tcPr>
            <w:tcW w:w="2140" w:type="dxa"/>
            <w:tcBorders>
              <w:top w:val="nil"/>
              <w:left w:val="nil"/>
              <w:bottom w:val="single" w:sz="4" w:space="0" w:color="auto"/>
              <w:right w:val="nil"/>
            </w:tcBorders>
            <w:shd w:val="clear" w:color="000000" w:fill="FFFFFF"/>
            <w:vAlign w:val="center"/>
            <w:hideMark/>
          </w:tcPr>
          <w:p w14:paraId="27B56885"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Active biofilm</w:t>
            </w:r>
          </w:p>
        </w:tc>
        <w:tc>
          <w:tcPr>
            <w:tcW w:w="1660" w:type="dxa"/>
            <w:tcBorders>
              <w:top w:val="nil"/>
              <w:left w:val="nil"/>
              <w:bottom w:val="single" w:sz="4" w:space="0" w:color="auto"/>
              <w:right w:val="nil"/>
            </w:tcBorders>
            <w:shd w:val="clear" w:color="000000" w:fill="FFFFFF"/>
            <w:noWrap/>
            <w:vAlign w:val="center"/>
            <w:hideMark/>
          </w:tcPr>
          <w:p w14:paraId="75777866"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22.4 ± 0.3</w:t>
            </w:r>
          </w:p>
        </w:tc>
        <w:tc>
          <w:tcPr>
            <w:tcW w:w="1660" w:type="dxa"/>
            <w:tcBorders>
              <w:top w:val="nil"/>
              <w:left w:val="nil"/>
              <w:bottom w:val="single" w:sz="4" w:space="0" w:color="auto"/>
              <w:right w:val="nil"/>
            </w:tcBorders>
            <w:shd w:val="clear" w:color="000000" w:fill="FFFFFF"/>
            <w:noWrap/>
            <w:vAlign w:val="center"/>
            <w:hideMark/>
          </w:tcPr>
          <w:p w14:paraId="0352E934"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3.4 ± 0.2</w:t>
            </w:r>
          </w:p>
        </w:tc>
        <w:tc>
          <w:tcPr>
            <w:tcW w:w="1660" w:type="dxa"/>
            <w:tcBorders>
              <w:top w:val="nil"/>
              <w:left w:val="nil"/>
              <w:bottom w:val="single" w:sz="4" w:space="0" w:color="auto"/>
              <w:right w:val="nil"/>
            </w:tcBorders>
            <w:shd w:val="clear" w:color="000000" w:fill="FFFFFF"/>
            <w:noWrap/>
            <w:vAlign w:val="center"/>
            <w:hideMark/>
          </w:tcPr>
          <w:p w14:paraId="1EC92504"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19 ± 0.4</w:t>
            </w:r>
          </w:p>
        </w:tc>
        <w:tc>
          <w:tcPr>
            <w:tcW w:w="1660" w:type="dxa"/>
            <w:tcBorders>
              <w:top w:val="nil"/>
              <w:left w:val="nil"/>
              <w:bottom w:val="single" w:sz="4" w:space="0" w:color="auto"/>
              <w:right w:val="nil"/>
            </w:tcBorders>
            <w:shd w:val="clear" w:color="000000" w:fill="FFFFFF"/>
            <w:noWrap/>
            <w:vAlign w:val="center"/>
            <w:hideMark/>
          </w:tcPr>
          <w:p w14:paraId="259DDBFB"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15.2% ± 0.8%</w:t>
            </w:r>
          </w:p>
        </w:tc>
        <w:tc>
          <w:tcPr>
            <w:tcW w:w="1660" w:type="dxa"/>
            <w:tcBorders>
              <w:top w:val="nil"/>
              <w:left w:val="nil"/>
              <w:bottom w:val="single" w:sz="4" w:space="0" w:color="auto"/>
              <w:right w:val="nil"/>
            </w:tcBorders>
            <w:shd w:val="clear" w:color="000000" w:fill="FFFFFF"/>
            <w:noWrap/>
            <w:vAlign w:val="center"/>
            <w:hideMark/>
          </w:tcPr>
          <w:p w14:paraId="340CE847"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84.8% ± 2.1%</w:t>
            </w:r>
          </w:p>
        </w:tc>
      </w:tr>
      <w:tr w:rsidR="00EE65E6" w:rsidRPr="00EE65E6" w14:paraId="0BA069AB" w14:textId="77777777" w:rsidTr="00EE65E6">
        <w:trPr>
          <w:trHeight w:val="402"/>
        </w:trPr>
        <w:tc>
          <w:tcPr>
            <w:tcW w:w="2020" w:type="dxa"/>
            <w:vMerge w:val="restart"/>
            <w:tcBorders>
              <w:top w:val="nil"/>
              <w:left w:val="nil"/>
              <w:bottom w:val="single" w:sz="4" w:space="0" w:color="000000"/>
              <w:right w:val="nil"/>
            </w:tcBorders>
            <w:shd w:val="clear" w:color="000000" w:fill="FFFFFF"/>
            <w:vAlign w:val="center"/>
            <w:hideMark/>
          </w:tcPr>
          <w:p w14:paraId="6AC87EFD"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January</w:t>
            </w:r>
          </w:p>
        </w:tc>
        <w:tc>
          <w:tcPr>
            <w:tcW w:w="2140" w:type="dxa"/>
            <w:tcBorders>
              <w:top w:val="nil"/>
              <w:left w:val="nil"/>
              <w:bottom w:val="nil"/>
              <w:right w:val="nil"/>
            </w:tcBorders>
            <w:shd w:val="clear" w:color="000000" w:fill="FFFFFF"/>
            <w:vAlign w:val="center"/>
            <w:hideMark/>
          </w:tcPr>
          <w:p w14:paraId="28BCA939"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Inoculum biofilm</w:t>
            </w:r>
          </w:p>
        </w:tc>
        <w:tc>
          <w:tcPr>
            <w:tcW w:w="1660" w:type="dxa"/>
            <w:tcBorders>
              <w:top w:val="nil"/>
              <w:left w:val="nil"/>
              <w:bottom w:val="nil"/>
              <w:right w:val="nil"/>
            </w:tcBorders>
            <w:shd w:val="clear" w:color="000000" w:fill="FFFFFF"/>
            <w:noWrap/>
            <w:vAlign w:val="center"/>
            <w:hideMark/>
          </w:tcPr>
          <w:p w14:paraId="68B4A62E"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0.036 ± 0.0</w:t>
            </w:r>
          </w:p>
        </w:tc>
        <w:tc>
          <w:tcPr>
            <w:tcW w:w="1660" w:type="dxa"/>
            <w:tcBorders>
              <w:top w:val="nil"/>
              <w:left w:val="nil"/>
              <w:bottom w:val="nil"/>
              <w:right w:val="nil"/>
            </w:tcBorders>
            <w:shd w:val="clear" w:color="000000" w:fill="FFFFFF"/>
            <w:noWrap/>
            <w:vAlign w:val="center"/>
            <w:hideMark/>
          </w:tcPr>
          <w:p w14:paraId="75580E92"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0.034 ± 0.0</w:t>
            </w:r>
          </w:p>
        </w:tc>
        <w:tc>
          <w:tcPr>
            <w:tcW w:w="1660" w:type="dxa"/>
            <w:tcBorders>
              <w:top w:val="nil"/>
              <w:left w:val="nil"/>
              <w:bottom w:val="nil"/>
              <w:right w:val="nil"/>
            </w:tcBorders>
            <w:shd w:val="clear" w:color="000000" w:fill="FFFFFF"/>
            <w:noWrap/>
            <w:vAlign w:val="center"/>
            <w:hideMark/>
          </w:tcPr>
          <w:p w14:paraId="4E33EB67"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0.003 ± 0.0</w:t>
            </w:r>
          </w:p>
        </w:tc>
        <w:tc>
          <w:tcPr>
            <w:tcW w:w="1660" w:type="dxa"/>
            <w:tcBorders>
              <w:top w:val="nil"/>
              <w:left w:val="nil"/>
              <w:bottom w:val="nil"/>
              <w:right w:val="nil"/>
            </w:tcBorders>
            <w:shd w:val="clear" w:color="000000" w:fill="FFFFFF"/>
            <w:noWrap/>
            <w:vAlign w:val="center"/>
            <w:hideMark/>
          </w:tcPr>
          <w:p w14:paraId="38DAABB4"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92.9% ± 8.9%</w:t>
            </w:r>
          </w:p>
        </w:tc>
        <w:tc>
          <w:tcPr>
            <w:tcW w:w="1660" w:type="dxa"/>
            <w:tcBorders>
              <w:top w:val="nil"/>
              <w:left w:val="nil"/>
              <w:bottom w:val="nil"/>
              <w:right w:val="nil"/>
            </w:tcBorders>
            <w:shd w:val="clear" w:color="000000" w:fill="FFFFFF"/>
            <w:noWrap/>
            <w:vAlign w:val="center"/>
            <w:hideMark/>
          </w:tcPr>
          <w:p w14:paraId="37F9F7B3"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7.1% ± 9.2%</w:t>
            </w:r>
          </w:p>
        </w:tc>
      </w:tr>
      <w:tr w:rsidR="00EE65E6" w:rsidRPr="00EE65E6" w14:paraId="5FE56A7C" w14:textId="77777777" w:rsidTr="00EE65E6">
        <w:trPr>
          <w:trHeight w:val="402"/>
        </w:trPr>
        <w:tc>
          <w:tcPr>
            <w:tcW w:w="2020" w:type="dxa"/>
            <w:vMerge/>
            <w:tcBorders>
              <w:top w:val="nil"/>
              <w:left w:val="nil"/>
              <w:bottom w:val="single" w:sz="4" w:space="0" w:color="000000"/>
              <w:right w:val="nil"/>
            </w:tcBorders>
            <w:vAlign w:val="center"/>
            <w:hideMark/>
          </w:tcPr>
          <w:p w14:paraId="24027E38"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p>
        </w:tc>
        <w:tc>
          <w:tcPr>
            <w:tcW w:w="2140" w:type="dxa"/>
            <w:tcBorders>
              <w:top w:val="nil"/>
              <w:left w:val="nil"/>
              <w:bottom w:val="nil"/>
              <w:right w:val="nil"/>
            </w:tcBorders>
            <w:shd w:val="clear" w:color="000000" w:fill="FFFFFF"/>
            <w:vAlign w:val="center"/>
            <w:hideMark/>
          </w:tcPr>
          <w:p w14:paraId="0EB0ED8F"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Control biofilm</w:t>
            </w:r>
          </w:p>
        </w:tc>
        <w:tc>
          <w:tcPr>
            <w:tcW w:w="1660" w:type="dxa"/>
            <w:tcBorders>
              <w:top w:val="nil"/>
              <w:left w:val="nil"/>
              <w:bottom w:val="nil"/>
              <w:right w:val="nil"/>
            </w:tcBorders>
            <w:shd w:val="clear" w:color="000000" w:fill="FFFFFF"/>
            <w:noWrap/>
            <w:vAlign w:val="center"/>
            <w:hideMark/>
          </w:tcPr>
          <w:p w14:paraId="349637CE"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20.6 ± 0.7</w:t>
            </w:r>
          </w:p>
        </w:tc>
        <w:tc>
          <w:tcPr>
            <w:tcW w:w="1660" w:type="dxa"/>
            <w:tcBorders>
              <w:top w:val="nil"/>
              <w:left w:val="nil"/>
              <w:bottom w:val="nil"/>
              <w:right w:val="nil"/>
            </w:tcBorders>
            <w:shd w:val="clear" w:color="000000" w:fill="FFFFFF"/>
            <w:noWrap/>
            <w:vAlign w:val="center"/>
            <w:hideMark/>
          </w:tcPr>
          <w:p w14:paraId="01E79DCD"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18.9 ± 0.5</w:t>
            </w:r>
          </w:p>
        </w:tc>
        <w:tc>
          <w:tcPr>
            <w:tcW w:w="1660" w:type="dxa"/>
            <w:tcBorders>
              <w:top w:val="nil"/>
              <w:left w:val="nil"/>
              <w:bottom w:val="nil"/>
              <w:right w:val="nil"/>
            </w:tcBorders>
            <w:shd w:val="clear" w:color="000000" w:fill="FFFFFF"/>
            <w:noWrap/>
            <w:vAlign w:val="center"/>
            <w:hideMark/>
          </w:tcPr>
          <w:p w14:paraId="2D9D6B49"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1.6 ± 0.9</w:t>
            </w:r>
          </w:p>
        </w:tc>
        <w:tc>
          <w:tcPr>
            <w:tcW w:w="1660" w:type="dxa"/>
            <w:tcBorders>
              <w:top w:val="nil"/>
              <w:left w:val="nil"/>
              <w:bottom w:val="nil"/>
              <w:right w:val="nil"/>
            </w:tcBorders>
            <w:shd w:val="clear" w:color="000000" w:fill="FFFFFF"/>
            <w:noWrap/>
            <w:vAlign w:val="center"/>
            <w:hideMark/>
          </w:tcPr>
          <w:p w14:paraId="0B2990A3"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92.3% ± 4.1%</w:t>
            </w:r>
          </w:p>
        </w:tc>
        <w:tc>
          <w:tcPr>
            <w:tcW w:w="1660" w:type="dxa"/>
            <w:tcBorders>
              <w:top w:val="nil"/>
              <w:left w:val="nil"/>
              <w:bottom w:val="nil"/>
              <w:right w:val="nil"/>
            </w:tcBorders>
            <w:shd w:val="clear" w:color="000000" w:fill="FFFFFF"/>
            <w:noWrap/>
            <w:vAlign w:val="center"/>
            <w:hideMark/>
          </w:tcPr>
          <w:p w14:paraId="549E81C6"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7.7% ± 4.3%</w:t>
            </w:r>
          </w:p>
        </w:tc>
      </w:tr>
      <w:tr w:rsidR="00EE65E6" w:rsidRPr="00EE65E6" w14:paraId="47818F7F" w14:textId="77777777" w:rsidTr="00EE65E6">
        <w:trPr>
          <w:trHeight w:val="402"/>
        </w:trPr>
        <w:tc>
          <w:tcPr>
            <w:tcW w:w="2020" w:type="dxa"/>
            <w:vMerge/>
            <w:tcBorders>
              <w:top w:val="nil"/>
              <w:left w:val="nil"/>
              <w:bottom w:val="single" w:sz="4" w:space="0" w:color="000000"/>
              <w:right w:val="nil"/>
            </w:tcBorders>
            <w:vAlign w:val="center"/>
            <w:hideMark/>
          </w:tcPr>
          <w:p w14:paraId="7F3303EA"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p>
        </w:tc>
        <w:tc>
          <w:tcPr>
            <w:tcW w:w="2140" w:type="dxa"/>
            <w:tcBorders>
              <w:top w:val="nil"/>
              <w:left w:val="nil"/>
              <w:bottom w:val="single" w:sz="4" w:space="0" w:color="auto"/>
              <w:right w:val="nil"/>
            </w:tcBorders>
            <w:shd w:val="clear" w:color="000000" w:fill="FFFFFF"/>
            <w:vAlign w:val="center"/>
            <w:hideMark/>
          </w:tcPr>
          <w:p w14:paraId="632A2549" w14:textId="77777777" w:rsidR="00EE65E6" w:rsidRPr="00EE65E6" w:rsidRDefault="00EE65E6" w:rsidP="00EE65E6">
            <w:pPr>
              <w:spacing w:after="0" w:line="240" w:lineRule="auto"/>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Active biofilm</w:t>
            </w:r>
          </w:p>
        </w:tc>
        <w:tc>
          <w:tcPr>
            <w:tcW w:w="1660" w:type="dxa"/>
            <w:tcBorders>
              <w:top w:val="nil"/>
              <w:left w:val="nil"/>
              <w:bottom w:val="single" w:sz="4" w:space="0" w:color="auto"/>
              <w:right w:val="nil"/>
            </w:tcBorders>
            <w:shd w:val="clear" w:color="000000" w:fill="FFFFFF"/>
            <w:noWrap/>
            <w:vAlign w:val="center"/>
            <w:hideMark/>
          </w:tcPr>
          <w:p w14:paraId="62E55655"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20.3 ± 0.5</w:t>
            </w:r>
          </w:p>
        </w:tc>
        <w:tc>
          <w:tcPr>
            <w:tcW w:w="1660" w:type="dxa"/>
            <w:tcBorders>
              <w:top w:val="nil"/>
              <w:left w:val="nil"/>
              <w:bottom w:val="single" w:sz="4" w:space="0" w:color="auto"/>
              <w:right w:val="nil"/>
            </w:tcBorders>
            <w:shd w:val="clear" w:color="000000" w:fill="FFFFFF"/>
            <w:noWrap/>
            <w:vAlign w:val="center"/>
            <w:hideMark/>
          </w:tcPr>
          <w:p w14:paraId="132DDB8A"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9.7 ± 0.1</w:t>
            </w:r>
          </w:p>
        </w:tc>
        <w:tc>
          <w:tcPr>
            <w:tcW w:w="1660" w:type="dxa"/>
            <w:tcBorders>
              <w:top w:val="nil"/>
              <w:left w:val="nil"/>
              <w:bottom w:val="single" w:sz="4" w:space="0" w:color="auto"/>
              <w:right w:val="nil"/>
            </w:tcBorders>
            <w:shd w:val="clear" w:color="000000" w:fill="FFFFFF"/>
            <w:noWrap/>
            <w:vAlign w:val="center"/>
            <w:hideMark/>
          </w:tcPr>
          <w:p w14:paraId="614BFCBF"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10.6 ± 0.5</w:t>
            </w:r>
          </w:p>
        </w:tc>
        <w:tc>
          <w:tcPr>
            <w:tcW w:w="1660" w:type="dxa"/>
            <w:tcBorders>
              <w:top w:val="nil"/>
              <w:left w:val="nil"/>
              <w:bottom w:val="single" w:sz="4" w:space="0" w:color="auto"/>
              <w:right w:val="nil"/>
            </w:tcBorders>
            <w:shd w:val="clear" w:color="000000" w:fill="FFFFFF"/>
            <w:noWrap/>
            <w:vAlign w:val="center"/>
            <w:hideMark/>
          </w:tcPr>
          <w:p w14:paraId="3B2C0D65"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47.9% ± 1.3%</w:t>
            </w:r>
          </w:p>
        </w:tc>
        <w:tc>
          <w:tcPr>
            <w:tcW w:w="1660" w:type="dxa"/>
            <w:tcBorders>
              <w:top w:val="nil"/>
              <w:left w:val="nil"/>
              <w:bottom w:val="single" w:sz="4" w:space="0" w:color="auto"/>
              <w:right w:val="nil"/>
            </w:tcBorders>
            <w:shd w:val="clear" w:color="000000" w:fill="FFFFFF"/>
            <w:noWrap/>
            <w:vAlign w:val="center"/>
            <w:hideMark/>
          </w:tcPr>
          <w:p w14:paraId="240AA5A6" w14:textId="77777777" w:rsidR="00EE65E6" w:rsidRPr="00EE65E6" w:rsidRDefault="00EE65E6" w:rsidP="00EE65E6">
            <w:pPr>
              <w:spacing w:after="0" w:line="240" w:lineRule="auto"/>
              <w:jc w:val="center"/>
              <w:rPr>
                <w:rFonts w:ascii="Times New Roman" w:eastAsia="Times New Roman" w:hAnsi="Times New Roman" w:cs="Times New Roman"/>
                <w:color w:val="000000"/>
                <w:kern w:val="0"/>
                <w:lang w:eastAsia="en-GB"/>
                <w14:ligatures w14:val="none"/>
              </w:rPr>
            </w:pPr>
            <w:r w:rsidRPr="00EE65E6">
              <w:rPr>
                <w:rFonts w:ascii="Times New Roman" w:eastAsia="Times New Roman" w:hAnsi="Times New Roman" w:cs="Times New Roman"/>
                <w:color w:val="000000"/>
                <w:kern w:val="0"/>
                <w:lang w:eastAsia="en-GB"/>
                <w14:ligatures w14:val="none"/>
              </w:rPr>
              <w:t>52.1% ± 2.7%</w:t>
            </w:r>
          </w:p>
        </w:tc>
      </w:tr>
    </w:tbl>
    <w:p w14:paraId="519891C8" w14:textId="3F56B74C" w:rsidR="00EE65E6" w:rsidRDefault="00EE65E6" w:rsidP="007D332F">
      <w:pPr>
        <w:spacing w:after="0" w:line="480" w:lineRule="auto"/>
        <w:rPr>
          <w:rFonts w:ascii="Times New Roman" w:hAnsi="Times New Roman" w:cs="Times New Roman"/>
          <w:sz w:val="24"/>
          <w:szCs w:val="24"/>
          <w:lang w:val="en-US"/>
        </w:rPr>
        <w:sectPr w:rsidR="00EE65E6" w:rsidSect="00EE65E6">
          <w:pgSz w:w="16838" w:h="11906" w:orient="landscape"/>
          <w:pgMar w:top="1418" w:right="1418" w:bottom="1418" w:left="1418" w:header="709" w:footer="709" w:gutter="0"/>
          <w:lnNumType w:countBy="1" w:restart="continuous"/>
          <w:cols w:space="708"/>
          <w:docGrid w:linePitch="360"/>
        </w:sectPr>
      </w:pPr>
    </w:p>
    <w:p w14:paraId="63C725AF" w14:textId="4A40D04D" w:rsidR="00190FD1" w:rsidRPr="00AF74AC" w:rsidRDefault="004F7C74" w:rsidP="00190FD1">
      <w:pPr>
        <w:spacing w:after="0"/>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3383E55A" wp14:editId="26230788">
            <wp:extent cx="3528060" cy="4358640"/>
            <wp:effectExtent l="0" t="0" r="0" b="3810"/>
            <wp:docPr id="869270937" name="Picture 6"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70937" name="Picture 6" descr="A graph of a graph of a graph of a graph of a graph of a graph of a graph of a graph of a graph of a graph of a graph of a graph of a graph of&#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8060" cy="4358640"/>
                    </a:xfrm>
                    <a:prstGeom prst="rect">
                      <a:avLst/>
                    </a:prstGeom>
                  </pic:spPr>
                </pic:pic>
              </a:graphicData>
            </a:graphic>
          </wp:inline>
        </w:drawing>
      </w:r>
    </w:p>
    <w:p w14:paraId="69FDA382" w14:textId="77777777" w:rsidR="00190FD1" w:rsidRPr="00AF74AC" w:rsidRDefault="00190FD1" w:rsidP="00190FD1">
      <w:pPr>
        <w:spacing w:after="0"/>
        <w:rPr>
          <w:rFonts w:ascii="Times New Roman" w:hAnsi="Times New Roman" w:cs="Times New Roman"/>
          <w:b/>
          <w:bCs/>
          <w:sz w:val="24"/>
          <w:szCs w:val="24"/>
          <w:lang w:val="en-US"/>
        </w:rPr>
      </w:pPr>
    </w:p>
    <w:p w14:paraId="42769282" w14:textId="1414AF59" w:rsidR="00190FD1" w:rsidRPr="00BF799B" w:rsidRDefault="00190FD1" w:rsidP="00190FD1">
      <w:pPr>
        <w:spacing w:after="0" w:line="480" w:lineRule="auto"/>
        <w:rPr>
          <w:rFonts w:ascii="Times New Roman" w:hAnsi="Times New Roman" w:cs="Times New Roman"/>
          <w:lang w:val="nl-NL"/>
        </w:rPr>
      </w:pPr>
      <w:r w:rsidRPr="007A5E37">
        <w:rPr>
          <w:rFonts w:ascii="Times New Roman" w:hAnsi="Times New Roman" w:cs="Times New Roman"/>
          <w:b/>
          <w:bCs/>
          <w:lang w:val="en-US"/>
        </w:rPr>
        <w:t>Figure 3</w:t>
      </w:r>
      <w:r w:rsidRPr="007A5E37">
        <w:rPr>
          <w:rFonts w:ascii="Times New Roman" w:hAnsi="Times New Roman" w:cs="Times New Roman"/>
          <w:lang w:val="en-US"/>
        </w:rPr>
        <w:t xml:space="preserve"> – XRD patterns of the IB (black) and the active biofilms (blue) after the 42-day incubation for September (a) and January (b) experiments. The red lines indicate </w:t>
      </w:r>
      <w:r w:rsidR="00300A1C" w:rsidRPr="007A5E37">
        <w:rPr>
          <w:rFonts w:ascii="Times New Roman" w:hAnsi="Times New Roman" w:cs="Times New Roman"/>
          <w:lang w:val="en-US"/>
        </w:rPr>
        <w:t xml:space="preserve">peaks position and </w:t>
      </w:r>
      <w:r w:rsidRPr="007A5E37">
        <w:rPr>
          <w:rFonts w:ascii="Times New Roman" w:hAnsi="Times New Roman" w:cs="Times New Roman"/>
          <w:lang w:val="en-US"/>
        </w:rPr>
        <w:t>Miller indices (</w:t>
      </w:r>
      <w:proofErr w:type="spellStart"/>
      <w:r w:rsidRPr="007A5E37">
        <w:rPr>
          <w:rFonts w:ascii="Times New Roman" w:hAnsi="Times New Roman" w:cs="Times New Roman"/>
          <w:lang w:val="en-US"/>
        </w:rPr>
        <w:t>hkl</w:t>
      </w:r>
      <w:proofErr w:type="spellEnd"/>
      <w:r w:rsidRPr="007A5E37">
        <w:rPr>
          <w:rFonts w:ascii="Times New Roman" w:hAnsi="Times New Roman" w:cs="Times New Roman"/>
          <w:lang w:val="en-US"/>
        </w:rPr>
        <w:t xml:space="preserve">) </w:t>
      </w:r>
      <w:r w:rsidR="00EF11DB">
        <w:rPr>
          <w:rFonts w:ascii="Times New Roman" w:hAnsi="Times New Roman" w:cs="Times New Roman"/>
          <w:lang w:val="en-US"/>
        </w:rPr>
        <w:t>defining</w:t>
      </w:r>
      <w:r w:rsidR="006B1C5F">
        <w:rPr>
          <w:rFonts w:ascii="Times New Roman" w:hAnsi="Times New Roman" w:cs="Times New Roman"/>
          <w:lang w:val="en-US"/>
        </w:rPr>
        <w:t xml:space="preserve"> reflection</w:t>
      </w:r>
      <w:r w:rsidR="00EF11DB">
        <w:rPr>
          <w:rFonts w:ascii="Times New Roman" w:hAnsi="Times New Roman" w:cs="Times New Roman"/>
          <w:lang w:val="en-US"/>
        </w:rPr>
        <w:t>,</w:t>
      </w:r>
      <w:r w:rsidR="006B1C5F">
        <w:rPr>
          <w:rFonts w:ascii="Times New Roman" w:hAnsi="Times New Roman" w:cs="Times New Roman"/>
          <w:lang w:val="en-US"/>
        </w:rPr>
        <w:t xml:space="preserve"> </w:t>
      </w:r>
      <w:r w:rsidRPr="007A5E37">
        <w:rPr>
          <w:rFonts w:ascii="Times New Roman" w:hAnsi="Times New Roman" w:cs="Times New Roman"/>
          <w:lang w:val="en-US"/>
        </w:rPr>
        <w:t xml:space="preserve">adapted from Crystallography Open Database (COD) for </w:t>
      </w:r>
      <w:proofErr w:type="spellStart"/>
      <w:r w:rsidRPr="007A5E37">
        <w:rPr>
          <w:rFonts w:ascii="Times New Roman" w:hAnsi="Times New Roman" w:cs="Times New Roman"/>
          <w:lang w:val="en-US"/>
        </w:rPr>
        <w:t>birnessite</w:t>
      </w:r>
      <w:proofErr w:type="spellEnd"/>
      <w:r w:rsidRPr="007A5E37">
        <w:rPr>
          <w:rFonts w:ascii="Times New Roman" w:hAnsi="Times New Roman" w:cs="Times New Roman"/>
          <w:lang w:val="en-US"/>
        </w:rPr>
        <w:t xml:space="preserve"> </w:t>
      </w:r>
      <w:r w:rsidR="004277F2" w:rsidRPr="007A5E37">
        <w:rPr>
          <w:rFonts w:ascii="Times New Roman" w:hAnsi="Times New Roman" w:cs="Times New Roman"/>
          <w:lang w:val="en-US"/>
        </w:rPr>
        <w:t>(in a) (</w:t>
      </w:r>
      <w:r w:rsidRPr="007A5E37">
        <w:rPr>
          <w:rFonts w:ascii="Times New Roman" w:hAnsi="Times New Roman" w:cs="Times New Roman"/>
          <w:lang w:val="en-US"/>
        </w:rPr>
        <w:t>COD 9013652</w:t>
      </w:r>
      <w:r w:rsidR="004277F2" w:rsidRPr="007A5E37">
        <w:rPr>
          <w:rFonts w:ascii="Times New Roman" w:hAnsi="Times New Roman" w:cs="Times New Roman"/>
          <w:lang w:val="en-US"/>
        </w:rPr>
        <w:t>,</w:t>
      </w:r>
      <w:r w:rsidRPr="007A5E37">
        <w:rPr>
          <w:rFonts w:ascii="Times New Roman" w:hAnsi="Times New Roman" w:cs="Times New Roman"/>
          <w:lang w:val="en-US"/>
        </w:rPr>
        <w:t xml:space="preserve"> </w:t>
      </w:r>
      <w:r w:rsidRPr="007A5E37">
        <w:rPr>
          <w:rFonts w:ascii="Times New Roman" w:hAnsi="Times New Roman" w:cs="Times New Roman"/>
          <w:lang w:val="en-US"/>
        </w:rPr>
        <w:fldChar w:fldCharType="begin"/>
      </w:r>
      <w:r w:rsidR="00003FCF">
        <w:rPr>
          <w:rFonts w:ascii="Times New Roman" w:hAnsi="Times New Roman" w:cs="Times New Roman"/>
          <w:lang w:val="en-US"/>
        </w:rPr>
        <w:instrText xml:space="preserve"> ADDIN ZOTERO_ITEM CSL_CITATION {"citationID":"Ksrokt7l","properties":{"formattedCitation":"(Lopano et al., 2009)","plainCitation":"(Lopano et al., 2009)","noteIndex":0},"citationItems":[{"id":"ecC2V0qY/HmiUAZ8r","uris":["http://zotero.org/users/11012347/items/DPHISMBU"],"itemData":{"id":1705,"type":"article-journal","abstract":"We have explored the exchange of Cs for interlayer Na in birnessite using several techniques, including transmission electron microscopy (TEM) and time-resolved synchrotron X-ray diffraction (XRD). Our goal was to test which of two possible exchange mechanisms is operative during the reaction: (1) diffusion of cations in and out of the interlayer or (2) dissolution of Na-birnessite and reprecipitation of Cs-birnessite. The appearance of distinct XRD peaks for Na- and Cs-rich phases in partially exchanged samples offered support for a simple diffusion model, but it was inconsistent with the compositional and crystallographic homogeneity of (Na,Cs)-birnessite platelets from core to rim as ascertained by TEM. Time-resolved XRD revealed systematic changes in the structure of the emergent Cs-rich birnessite phase during exchange, in conflict with a dissolution and reprecipitation model. Instead, we propose that exchange occurred by sequential delamination of Mn oxide octahedral sheets. Exfoliation of a given interlayer region allowed for wholesale replacement of Na by Cs and was rapidly followed by reassembly. This model accounts for the rapidity of metal exchange in birnessite, the co-existence of distinct Na- and Cs-birnessite phases during the process of exchange, and the uniformly mixed Na- and Cs-compositions ascertained from point analyses by selected area electron diffraction and energy dispersive spectroscopy of partially exchanged grains.","container-title":"American Mineralogist","DOI":"10.2138/am.2009.3068","ISSN":"0003-004X","issue":"5-6","journalAbbreviation":"American Mineralogist","language":"en","page":"816-826","source":"DOI.org (Crossref)","title":"Cs-exchange in birnessite: </w:instrText>
      </w:r>
      <w:r w:rsidR="00003FCF" w:rsidRPr="00BF799B">
        <w:rPr>
          <w:rFonts w:ascii="Times New Roman" w:hAnsi="Times New Roman" w:cs="Times New Roman"/>
          <w:lang w:val="nl-NL"/>
        </w:rPr>
        <w:instrText xml:space="preserve">Reaction mechanisms inferred from time-resolved X-ray diffraction and transmission electron microscopy","title-short":"Cs-exchange in birnessite","volume":"94","author":[{"family":"Lopano","given":"C. L."},{"family":"Heaney","given":"P. J."},{"family":"Post","given":"J. E."}],"issued":{"date-parts":[["2009",5,1]]}}}],"schema":"https://github.com/citation-style-language/schema/raw/master/csl-citation.json"} </w:instrText>
      </w:r>
      <w:r w:rsidRPr="007A5E37">
        <w:rPr>
          <w:rFonts w:ascii="Times New Roman" w:hAnsi="Times New Roman" w:cs="Times New Roman"/>
          <w:lang w:val="en-US"/>
        </w:rPr>
        <w:fldChar w:fldCharType="separate"/>
      </w:r>
      <w:proofErr w:type="spellStart"/>
      <w:r w:rsidR="00003FCF" w:rsidRPr="00BF799B">
        <w:rPr>
          <w:rFonts w:ascii="Times New Roman" w:hAnsi="Times New Roman" w:cs="Times New Roman"/>
          <w:lang w:val="nl-NL"/>
        </w:rPr>
        <w:t>Lopano</w:t>
      </w:r>
      <w:proofErr w:type="spellEnd"/>
      <w:r w:rsidR="00003FCF" w:rsidRPr="00BF799B">
        <w:rPr>
          <w:rFonts w:ascii="Times New Roman" w:hAnsi="Times New Roman" w:cs="Times New Roman"/>
          <w:lang w:val="nl-NL"/>
        </w:rPr>
        <w:t xml:space="preserve"> et al., 2009)</w:t>
      </w:r>
      <w:r w:rsidRPr="007A5E37">
        <w:rPr>
          <w:rFonts w:ascii="Times New Roman" w:hAnsi="Times New Roman" w:cs="Times New Roman"/>
          <w:lang w:val="en-US"/>
        </w:rPr>
        <w:fldChar w:fldCharType="end"/>
      </w:r>
      <w:r w:rsidR="00822D79" w:rsidRPr="00BF799B">
        <w:rPr>
          <w:rFonts w:ascii="Times New Roman" w:hAnsi="Times New Roman" w:cs="Times New Roman"/>
          <w:lang w:val="nl-NL"/>
        </w:rPr>
        <w:t xml:space="preserve"> </w:t>
      </w:r>
      <w:proofErr w:type="spellStart"/>
      <w:r w:rsidRPr="00BF799B">
        <w:rPr>
          <w:rFonts w:ascii="Times New Roman" w:hAnsi="Times New Roman" w:cs="Times New Roman"/>
          <w:lang w:val="nl-NL"/>
        </w:rPr>
        <w:t>and</w:t>
      </w:r>
      <w:proofErr w:type="spellEnd"/>
      <w:r w:rsidRPr="00BF799B">
        <w:rPr>
          <w:rFonts w:ascii="Times New Roman" w:hAnsi="Times New Roman" w:cs="Times New Roman"/>
          <w:lang w:val="nl-NL"/>
        </w:rPr>
        <w:t xml:space="preserve"> </w:t>
      </w:r>
      <w:proofErr w:type="spellStart"/>
      <w:r w:rsidRPr="00BF799B">
        <w:rPr>
          <w:rFonts w:ascii="Times New Roman" w:hAnsi="Times New Roman" w:cs="Times New Roman"/>
          <w:lang w:val="nl-NL"/>
        </w:rPr>
        <w:t>rhodochrosite</w:t>
      </w:r>
      <w:proofErr w:type="spellEnd"/>
      <w:r w:rsidRPr="00BF799B">
        <w:rPr>
          <w:rFonts w:ascii="Times New Roman" w:hAnsi="Times New Roman" w:cs="Times New Roman"/>
          <w:lang w:val="nl-NL"/>
        </w:rPr>
        <w:t xml:space="preserve"> </w:t>
      </w:r>
      <w:r w:rsidR="004277F2" w:rsidRPr="00BF799B">
        <w:rPr>
          <w:rFonts w:ascii="Times New Roman" w:hAnsi="Times New Roman" w:cs="Times New Roman"/>
          <w:lang w:val="nl-NL"/>
        </w:rPr>
        <w:t>(in b) (</w:t>
      </w:r>
      <w:r w:rsidRPr="00BF799B">
        <w:rPr>
          <w:rFonts w:ascii="Times New Roman" w:hAnsi="Times New Roman" w:cs="Times New Roman"/>
          <w:lang w:val="nl-NL"/>
        </w:rPr>
        <w:t>COD 900769</w:t>
      </w:r>
      <w:r w:rsidR="001132E9" w:rsidRPr="00BF799B">
        <w:rPr>
          <w:rFonts w:ascii="Times New Roman" w:hAnsi="Times New Roman" w:cs="Times New Roman"/>
          <w:lang w:val="nl-NL"/>
        </w:rPr>
        <w:t>1</w:t>
      </w:r>
      <w:r w:rsidR="004277F2" w:rsidRPr="00BF799B">
        <w:rPr>
          <w:rFonts w:ascii="Times New Roman" w:hAnsi="Times New Roman" w:cs="Times New Roman"/>
          <w:lang w:val="nl-NL"/>
        </w:rPr>
        <w:t xml:space="preserve">, </w:t>
      </w:r>
      <w:r w:rsidRPr="00BF799B">
        <w:rPr>
          <w:rFonts w:ascii="Times New Roman" w:hAnsi="Times New Roman" w:cs="Times New Roman"/>
          <w:lang w:val="nl-NL"/>
        </w:rPr>
        <w:t xml:space="preserve"> </w:t>
      </w:r>
      <w:r w:rsidRPr="007A5E37">
        <w:rPr>
          <w:rFonts w:ascii="Times New Roman" w:hAnsi="Times New Roman" w:cs="Times New Roman"/>
          <w:lang w:val="en-US"/>
        </w:rPr>
        <w:fldChar w:fldCharType="begin"/>
      </w:r>
      <w:r w:rsidR="00003FCF" w:rsidRPr="00BF799B">
        <w:rPr>
          <w:rFonts w:ascii="Times New Roman" w:hAnsi="Times New Roman" w:cs="Times New Roman"/>
          <w:lang w:val="nl-NL"/>
        </w:rPr>
        <w:instrText xml:space="preserve"> ADDIN ZOTERO_ITEM CSL_CITATION {"citationID":"R38rt17f","properties":{"formattedCitation":"(Maslen et al., 1995)","plainCitation":"(Maslen et al., 1995)","noteIndex":0},"citationItems":[{"id":"ecC2V0qY/teWm84Qz","uris":["http://zotero.org/groups/4931394/items/SR3785FL"],"itemData":{"id":1116,"type":"article-journal","container-title":"Acta Crystallographica Section B","DOI":"10.1107/S0108768195006434","ISSN":"1600-5740","issue":"6","language":"en","note":"_eprint: https://onlinelibrary.wiley.com/doi/pdf/10.1107/S0108768195006434","page":"929-939","source":"Wiley Online Library","title":"Electron density and optical anisotropy in rhombohedral carbonates. III. Synchrotron X-ray studies of CaCO3, MgCO3 and MnCO3","volume":"51","author":[{"family":"Maslen","given":"E. N."},{"family":"Streltsov","given":"V. A."},{"family":"Streltsova","given":"N. R."},{"family":"Ishizawa","given":"N."}],"issued":{"date-parts":[["1995"]]}}}],"schema":"https://github.com/citation-style-language/schema/raw/master/csl-citation.json"} </w:instrText>
      </w:r>
      <w:r w:rsidRPr="007A5E37">
        <w:rPr>
          <w:rFonts w:ascii="Times New Roman" w:hAnsi="Times New Roman" w:cs="Times New Roman"/>
          <w:lang w:val="en-US"/>
        </w:rPr>
        <w:fldChar w:fldCharType="separate"/>
      </w:r>
      <w:proofErr w:type="spellStart"/>
      <w:r w:rsidR="00003FCF" w:rsidRPr="00BF799B">
        <w:rPr>
          <w:rFonts w:ascii="Times New Roman" w:hAnsi="Times New Roman" w:cs="Times New Roman"/>
          <w:lang w:val="nl-NL"/>
        </w:rPr>
        <w:t>Maslen</w:t>
      </w:r>
      <w:proofErr w:type="spellEnd"/>
      <w:r w:rsidR="00003FCF" w:rsidRPr="00BF799B">
        <w:rPr>
          <w:rFonts w:ascii="Times New Roman" w:hAnsi="Times New Roman" w:cs="Times New Roman"/>
          <w:lang w:val="nl-NL"/>
        </w:rPr>
        <w:t xml:space="preserve"> et al., 1995)</w:t>
      </w:r>
      <w:r w:rsidRPr="007A5E37">
        <w:rPr>
          <w:rFonts w:ascii="Times New Roman" w:hAnsi="Times New Roman" w:cs="Times New Roman"/>
          <w:lang w:val="en-US"/>
        </w:rPr>
        <w:fldChar w:fldCharType="end"/>
      </w:r>
      <w:r w:rsidRPr="00BF799B">
        <w:rPr>
          <w:rFonts w:ascii="Times New Roman" w:hAnsi="Times New Roman" w:cs="Times New Roman"/>
          <w:lang w:val="nl-NL"/>
        </w:rPr>
        <w:t>.</w:t>
      </w:r>
    </w:p>
    <w:p w14:paraId="285BD030" w14:textId="77777777" w:rsidR="007A5E37" w:rsidRPr="00BF799B" w:rsidRDefault="007A5E37" w:rsidP="007D332F">
      <w:pPr>
        <w:spacing w:after="0" w:line="480" w:lineRule="auto"/>
        <w:rPr>
          <w:rFonts w:ascii="Times New Roman" w:hAnsi="Times New Roman" w:cs="Times New Roman"/>
          <w:sz w:val="24"/>
          <w:szCs w:val="24"/>
          <w:lang w:val="nl-NL"/>
        </w:rPr>
      </w:pPr>
    </w:p>
    <w:p w14:paraId="70EBCF88" w14:textId="0EEE6F5D" w:rsidR="002376B8" w:rsidRPr="00AF74AC" w:rsidRDefault="00FC39F2" w:rsidP="007D332F">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Synthetic </w:t>
      </w:r>
      <w:proofErr w:type="spellStart"/>
      <w:r>
        <w:rPr>
          <w:rFonts w:ascii="Times New Roman" w:hAnsi="Times New Roman" w:cs="Times New Roman"/>
          <w:sz w:val="24"/>
          <w:szCs w:val="24"/>
          <w:lang w:val="en-US"/>
        </w:rPr>
        <w:t>birnessite</w:t>
      </w:r>
      <w:proofErr w:type="spellEnd"/>
      <w:r>
        <w:rPr>
          <w:rFonts w:ascii="Times New Roman" w:hAnsi="Times New Roman" w:cs="Times New Roman"/>
          <w:sz w:val="24"/>
          <w:szCs w:val="24"/>
          <w:lang w:val="en-US"/>
        </w:rPr>
        <w:t xml:space="preserve">-type, </w:t>
      </w:r>
      <w:r w:rsidRPr="00AF74AC">
        <w:rPr>
          <w:rFonts w:ascii="Calibri" w:hAnsi="Calibri" w:cs="Calibri"/>
          <w:sz w:val="24"/>
          <w:szCs w:val="24"/>
          <w:lang w:val="en-US"/>
        </w:rPr>
        <w:t>δ</w:t>
      </w:r>
      <w:r w:rsidRPr="00037FEA">
        <w:rPr>
          <w:rFonts w:ascii="Times New Roman" w:hAnsi="Times New Roman" w:cs="Times New Roman"/>
          <w:sz w:val="24"/>
          <w:szCs w:val="24"/>
        </w:rPr>
        <w:t>-MnO</w:t>
      </w:r>
      <w:r w:rsidRPr="00037FEA">
        <w:rPr>
          <w:rFonts w:ascii="Times New Roman" w:hAnsi="Times New Roman" w:cs="Times New Roman"/>
          <w:sz w:val="24"/>
          <w:szCs w:val="24"/>
          <w:vertAlign w:val="subscript"/>
        </w:rPr>
        <w:t>2</w:t>
      </w:r>
      <w:r>
        <w:rPr>
          <w:rFonts w:ascii="Times New Roman" w:hAnsi="Times New Roman" w:cs="Times New Roman"/>
          <w:sz w:val="24"/>
          <w:szCs w:val="24"/>
          <w:lang w:val="en-US"/>
        </w:rPr>
        <w:t xml:space="preserve"> with nanoflower morphology exhibits excellent abilit</w:t>
      </w:r>
      <w:r w:rsidR="00B4270D">
        <w:rPr>
          <w:rFonts w:ascii="Times New Roman" w:hAnsi="Times New Roman" w:cs="Times New Roman"/>
          <w:sz w:val="24"/>
          <w:szCs w:val="24"/>
          <w:lang w:val="en-US"/>
        </w:rPr>
        <w:t>y to remove various</w:t>
      </w:r>
      <w:r>
        <w:rPr>
          <w:rFonts w:ascii="Times New Roman" w:hAnsi="Times New Roman" w:cs="Times New Roman"/>
          <w:sz w:val="24"/>
          <w:szCs w:val="24"/>
          <w:lang w:val="en-US"/>
        </w:rPr>
        <w:t xml:space="preserve"> chemical species </w:t>
      </w:r>
      <w:r>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{"citationID":"4WIK1RCW","properties":{"formattedCitation":"(Qin et al., 2016; Wang et al., 2015)","plainCitation":"(Qin et al., 2016; Wang et al., 2015)","noteIndex":0},"citationItems":[{"id":1263,"uris":["http://zotero.org/groups/5035977/items/SF5XHVSH"],"itemData":{"id":1263,"type":"article-journal","abstract":"High purity birnessite (δ-MnO2) was obtained by a facile one-pot method using MnSO4·H2O as a Mn resource, ethylenediamine tetraacetic acid disodium salt (EDTA-Na) as a complexing agent and oxygen in the air as an oxidant under alkaline conditions. The as-prepared birnessite presented three-dimensional microflowers composed of two-dimensional ultrathin nanosheets. Degradation results indicated that the prepared δ-MnO2 possessed excellent abilities for removal of rhodamine B (RhB). Typically, 50 mL of RhB (10 mg L−1) could be degraded completely with a 10 mg sample in 5 min without any additives such as hydrogen peroxide, peroxysulphate or any supplementary means such as microwaves or ultrasound. The samples were characterized by Fourier transform infrared spectroscopy (FTIR), X-ray diffraction (XRD), X-ray photoelectron spectroscopy (XPS), field emission scanning electron microscopy (FESEM), and N2 gas adsorption–desorption and thermogravimetry analysis (TGA) techniques. The mechanism of the degradation process was proposed and it was discussed that a redox reaction between birnessite and RhB occurred in an acidic environment. Clearly, the as-prepared birnessite provides great potential for the rapid degradation of dyes and organic pollutants. As it has easily available starting materials, a simple method for synthesis and undemanding degradation conditions, the as-prepared birnessite has high practical value in treating environmental pollutants.","container-title":"RSC Advances","DOI":"10.1039/C5RA24848E","ISSN":"2046-2069","issue":"28","journalAbbreviation":"RSC Adv.","language":"en","note":"publisher: The Royal Society of Chemistry","page":"23905-23912","source":"pubs.rsc.org","title":"A facile one-pot synthesis of three-dimensional microflower birnessite (δ-MnO2) and its efficient oxidative degradation of rhodamine B","volume":"6","author":[{"family":"Qin","given":"Minggao"},{"family":"Zhao","given":"Haoliang"},{"family":"Yang","given":"Weijun"},{"family":"Zhou","given":"Yuanrong"},{"family":"Li","given":"Feng"}],"issued":{"date-parts":[["2016",2,29]]}}},{"id":1261,"uris":["http://zotero.org/groups/5035977/items/R3C6ZWFN"],"itemData":{"id":1261,"type":"article-journal","abstract":"The efficient removal of low-concentration nitric oxide at room temperature from a semi-closed space is becoming a crucial but challenging issue in the context of increasingly serious air pollution. A novel nanoflower-like weak crystallization manganese oxide (WMO) has been synthesized via a facile and scalable strategy for low-concentration nitric oxide oxidation at room temperature. The prepared WMO shows the nanoflower-like morphology with abundant water molecules and Mn vacancies inside. Such WMO could easily adsorb NO and quickly convert it into NO2via catalytic oxidization. Herein, the weak crystallization structure and the presence of Mn vacancies are identified to be mainly responsible for the adsorption and catalytic oxidation of NO. More importantly, it shows much longer lifetime in a moist stream of simulated feed gas than that under dry conditions, which can be attributed to the relative stability of the catalyst with hydrated surfaces. Comparative DFT-calculations are performed to reveal the catalytic effect of Mn-vacancies and hydrated surfaces in reducing the reaction barriers of rate-determining steps.","container-title":"Journal of Materials Chemistry A","DOI":"10.1039/C5TA00468C","ISSN":"2050-7496","issue":"14","journalAbbreviation":"J. Mater. Chem. A","language":"en","note":"publisher: The Royal Society of Chemistry","page":"7631-7638","source":"pubs.rsc.org","title":"Nanoflower-like weak crystallization manganese oxide for efficient removal of low-concentration NO at room temperature","volume":"3","author":[{"family":"Wang","given":"Jin"},{"family":"Zhu","given":"Jinzhen"},{"family":"Zhou","given":"Xiaoxia"},{"family":"Du","given":"Yanyan"},{"family":"Huang","given":"Weimin"},{"family":"Liu","given":"Jianjun"},{"family":"Zhang","given":"Wenqing"},{"family":"Shi","given":"Jianlin"},{"family":"Chen","given":"Hangrong"}],"issued":{"date-parts":[["2015",3,24]]}}}],"schema":"https://github.com/citation-style-language/schema/raw/master/csl-citation.json"} </w:instrText>
      </w:r>
      <w:r>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(Qin et al., 2016; Wang et al., 2015)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showing higher oxidation activity than other morphologies, such as nanosheet or nanowire </w:t>
      </w:r>
      <w:r>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{"citationID":"EzwMFUIq","properties":{"formattedCitation":"(Hou et al., 2017)","plainCitation":"(Hou et al., 2017)","noteIndex":0},"citationItems":[{"id":1258,"uris":["http://zotero.org/groups/5035977/items/B5LBRQNT"],"itemData":{"id":1258,"type":"article-journal","abstract":"Birnessite-type manganese oxide is a highly efficient oxidant that has been investigated widely for As(III) oxidation. Nevertheless As(III) oxidation rate is inevitably reduced due to favorable adsorption of coexisting ions and As(V) which passivate its surface. In this paper we explore a novel strategy to significantly improve As(III) oxidation performance by controlling birnessite morphology. The batch experiment results show that the nanoflower-like birnessite (Bir-NF) exhibits an incredible improvement in As(III) oxidation activity compared to nanowire-like (Bir-NW) and nanosheet-like (Bir-NS) birnessites. The morphology of birnessite varies from nanosheet to nanoflower not only promotes As(III) oxidation rate from 1.4 to 24.7μmolg−1min−1, but also reduces the adverse effect of adsorption of As(V) and coexisting ions on As(III) removal. The origin of morphology-dependent enhancement of As(III) removal was experimentally and theoretically studied by As(V) adsorption on birnessites, phosphate adsorption kinetics, detection of dissolved Mn2+ concentration, average Mn oxidation state, the point of zero charge, and density functional theory (DFT) calculations. The results reveal that significant enhancement of As(III) oxidation activity in Bir-NF as compared to Bir-NW and Bir-NS is attributed to its highly efficient contact between As(III) species and manganese oxide, as well as its fast charge transfer from As atom to Mn atom due to its highest oxygen vacancy defect concentration, thus significantly promoting As(III) oxidation activity.","container-title":"Chemical Engineering Journal","DOI":"10.1016/j.cej.2017.06.102","ISSN":"1385-8947","journalAbbreviation":"Chemical Engineering Journal","page":"235-243","source":"ScienceDirect","title":"Morphology-dependent enhancement of arsenite oxidation to arsenate on birnessite-type manganese oxide","volume":"327","author":[{"family":"Hou","given":"Jingtao"},{"family":"Xiang","given":"Yongjin"},{"family":"Zheng","given":"Dan"},{"family":"Li","given":"Yuanzhi"},{"family":"Xue","given":"Shengguo"},{"family":"Wu","given":"Chuan"},{"family":"Hartley","given":"William"},{"family":"Tan","given":"Wenfeng"}],"issued":{"date-parts":[["2017",11,1]]}}}],"schema":"https://github.com/citation-style-language/schema/raw/master/csl-citation.json"} </w:instrText>
      </w:r>
      <w:r>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(Hou et al., 2017)</w:t>
      </w:r>
      <w:r>
        <w:rPr>
          <w:rFonts w:ascii="Times New Roman" w:hAnsi="Times New Roman" w:cs="Times New Roman"/>
          <w:sz w:val="24"/>
          <w:szCs w:val="24"/>
          <w:lang w:val="en-US"/>
        </w:rPr>
        <w:fldChar w:fldCharType="end"/>
      </w:r>
      <w:r w:rsidRPr="00037FEA">
        <w:rPr>
          <w:rFonts w:ascii="Times New Roman" w:hAnsi="Times New Roman" w:cs="Times New Roman"/>
          <w:sz w:val="24"/>
          <w:szCs w:val="24"/>
        </w:rPr>
        <w:t xml:space="preserve">. </w:t>
      </w:r>
      <w:r w:rsidRPr="00AF74AC">
        <w:rPr>
          <w:rFonts w:ascii="Calibri" w:hAnsi="Calibri" w:cs="Calibri"/>
          <w:sz w:val="24"/>
          <w:szCs w:val="24"/>
          <w:lang w:val="en-US"/>
        </w:rPr>
        <w:t>δ</w:t>
      </w:r>
      <w:r w:rsidRPr="00037FEA">
        <w:rPr>
          <w:rFonts w:ascii="Times New Roman" w:hAnsi="Times New Roman" w:cs="Times New Roman"/>
          <w:sz w:val="24"/>
          <w:szCs w:val="24"/>
        </w:rPr>
        <w:t>-MnO</w:t>
      </w:r>
      <w:r w:rsidRPr="00037FEA">
        <w:rPr>
          <w:rFonts w:ascii="Times New Roman" w:hAnsi="Times New Roman" w:cs="Times New Roman"/>
          <w:sz w:val="24"/>
          <w:szCs w:val="24"/>
          <w:vertAlign w:val="subscript"/>
        </w:rPr>
        <w:t xml:space="preserve">2 </w:t>
      </w:r>
      <w:r w:rsidRPr="00037FEA">
        <w:rPr>
          <w:rFonts w:ascii="Times New Roman" w:hAnsi="Times New Roman" w:cs="Times New Roman"/>
          <w:sz w:val="24"/>
          <w:szCs w:val="24"/>
        </w:rPr>
        <w:t xml:space="preserve">is known as a promising and effective catalyst for removing ammonia </w:t>
      </w:r>
      <w:r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rPr>
        <w:instrText xml:space="preserve"> ADDIN ZOTERO_ITEM CSL_CITATION {"citationID":"CtAxiO3Y","properties":{"formattedCitation":"(Cheng et al., 2022)","plainCitation":"(Cheng et al., 2022)","noteIndex":0},"citationItems":[{"id":764,"uris":["http://zotero.org/groups/4931394/items/EVF8FD7N"],"itemData":{"id":764,"type":"article-journal","abstract":"Manganese oxide (MnOx) mediated ammonium (NH4+) oxidation in wetlands is receiving increased interest; however, the biochemical mechanisms of this process are vague due to only few studies have focused on terrestrial ecosystems. In this study, three subsurface flow constructed wetlands (CWs), high/low content of Mnsand CW (HMn-CW/LMn-CW) and quartz sand CW (C-CWs), were set up to explore the extent of ammonium nitrogen (NH4+-N) removal and underlying mechanisms. According to the surface characteristics of Mn-sand, MnOx nanospheres were loaded as birnessite on the sand, while changes of the Mn/N contents indicated involvement of Mn-sand in NH4+-N removal. During the 120-day operation, higher extent of NH4+-N removal with decreased nitrous oxide (N2O) emission was achieved in the HMn-CW (76%) than in the LMn-CW (73%) and C-CW (67%). According to the distribution of nitrogen compounds and Mn2+, Mn-sand in the HMn-CW delayed oxidation of NH4+ and production of nitrate and nitrite. High abundance of Zooloea and Psychrobacter was observed in the Mn-sand layer of HMn-CW, corresponding to a higher observed NH4+-N removal. NH4+ oxidation to hydroxylamine and then to nitrite was enhanced in HMn-CW due to ammonia monooxygenase genes being promoted. The decrease of N2O emission was closely related to the genus TM7a, verified by Pearson correlation analysis. Our findings expand the knowledge of MnOx-mediated NH4+ oxidation in wetlands and support the potential application of manganese oxide for effective nitrogen removal in CWs.","container-title":"Water Research","DOI":"10.1016/j.watres.2022.118251","ISSN":"00431354","journalAbbreviation":"Water Research","language":"en","page":"118251","source":"DOI.org (Crossref)","title":"New insight into ammonium oxidation processes and mechanisms mediated by manganese oxide in constructed wetlands","volume":"215","author":[{"family":"Cheng","given":"Cheng"},{"family":"He","given":"Qiang"},{"family":"Zhang","given":"Jian"},{"family":"Chai","given":"Hongxiang"},{"family":"Yang","given":"Yujing"},{"family":"Pavlostathis","given":"Spyros G."},{"family":"Wu","given":"Haiming"}],"issued":{"date-parts":[["2022",5]]}}}],"schema":"https://github.com/citation-style-language/schema/raw/master/csl-citation.json"} </w:instrText>
      </w:r>
      <w:r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(Cheng et al., 2022)</w:t>
      </w:r>
      <w:r w:rsidRPr="00AF74AC">
        <w:rPr>
          <w:rFonts w:ascii="Times New Roman" w:hAnsi="Times New Roman" w:cs="Times New Roman"/>
          <w:sz w:val="24"/>
          <w:szCs w:val="24"/>
          <w:lang w:val="en-US"/>
        </w:rPr>
        <w:fldChar w:fldCharType="end"/>
      </w:r>
      <w:r w:rsidRPr="00AF74AC">
        <w:rPr>
          <w:rFonts w:ascii="Times New Roman" w:hAnsi="Times New Roman" w:cs="Times New Roman"/>
          <w:sz w:val="24"/>
          <w:szCs w:val="24"/>
          <w:lang w:val="en-US"/>
        </w:rPr>
        <w:t xml:space="preserve">, organic water contaminants </w:t>
      </w:r>
      <w:r w:rsidRPr="00AF74AC">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{"citationID":"MherwUUg","properties":{"formattedCitation":"(Remucal and Ginder-Vogel, 2014)","plainCitation":"(Remucal and Ginder-Vogel, 2014)","noteIndex":0},"citationItems":[{"id":"ecC2V0qY/YCE6zyv5","uris":["http://zotero.org/users/11012347/items/8VLX2LUQ"],"itemData":{"id":1416,"type":"article-journal","abstract":"Naturally occurring manganese (Mn(iii/iv)) oxides are ubiquitous in a wide range of environmental settings and play a key role in numerous biogeochemical cycles. In addition, Mn(iii/iv) oxides are powerful oxidants that are capable of oxidizing a wide range of compounds. This review critically assesses the reactivity of Mn oxides with organic contaminants. Initial work with organic reductants employed high concentrations of model compounds (e.g., substituted phenols and anilines) and emphasized the reductive dissolution of the Mn oxides. Studies with lower concentrations of organic contaminants demonstrate that Mn oxides are capable of oxidizing a wide range of compounds (e.g., antibacterial agents, endocrine disruptors, and pesticides). Both model compounds and organic contaminants undergo similar reaction mechanisms on the oxide surface. The oxidation rates of organic compounds by manganese oxides are dependent upon solution conditions, such as pH and the presence of cations, anions, or dissolved organic matter. Similarly, physicochemical properties of the minerals used affect the rates of organic compound oxidation, which increase with the average oxidation state, redox potential, and specific surface area of the Mn oxides. Due to their reactivity with contaminants under environmentally relevant conditions, Mn oxides may oxidize contaminants in soils and/or be applied in water treatment applications. © 2014 the Partner Organisations.","container-title":"Environmental Sciences: Processes and Impacts","DOI":"10.1039/c3em00703k","ISSN":"20507895","issue":"6","note":"PMID: 24791271","page":"1247-1266","title":"A critical review of the reactivity of manganese oxides with organic contaminants","volume":"16","author":[{"family":"Remucal","given":"Christina K."},{"family":"Ginder-Vogel","given":"Matthew"}],"issued":{"date-parts":[["2014"]]}}}],"schema":"https://github.com/citation-style-language/schema/raw/master/csl-citation.json"} </w:instrText>
      </w:r>
      <w:r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(Remucal and Ginder-Vogel, 2014)</w:t>
      </w:r>
      <w:r w:rsidRPr="00AF74AC">
        <w:rPr>
          <w:rFonts w:ascii="Times New Roman" w:hAnsi="Times New Roman" w:cs="Times New Roman"/>
          <w:sz w:val="24"/>
          <w:szCs w:val="24"/>
          <w:lang w:val="en-US"/>
        </w:rPr>
        <w:fldChar w:fldCharType="end"/>
      </w:r>
      <w:r w:rsidRPr="00AF74AC">
        <w:rPr>
          <w:rFonts w:ascii="Times New Roman" w:hAnsi="Times New Roman" w:cs="Times New Roman"/>
          <w:sz w:val="24"/>
          <w:szCs w:val="24"/>
          <w:lang w:val="en-US"/>
        </w:rPr>
        <w:t xml:space="preserve">, and oxidize metals </w:t>
      </w:r>
      <w:r w:rsidRPr="00AF74AC">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{"citationID":"rora4Idz","properties":{"formattedCitation":"(Li et al., 2022)","plainCitation":"(Li et al., 2022)","noteIndex":0},"citationItems":[{"id":"ecC2V0qY/vJGhACp5","uris":["http://zotero.org/users/11012347/items/UPY94XQM"],"itemData":{"id":1766,"type":"article-journal","abstract":"Heavy metal pollution has a serious negative impact on the ecological environment and human health due to its toxicity, persistence, and non-biodegradable properties. Among the technologies applied in heavy metals removal, adsorption has been widely used as the most promising method because of its simple operation, high removal efﬁciency, strong applicability, and low cost. Iron-manganese oxide nanomaterials, as an effective absorbent, have attracted wide attention due to their simple preparation, wide material sources, and lower ecological impact. So far, no quantitative investigation has been conducted on the preparation and application of iron‐manganese oxide nanomaterials in heavy metals removal. This review discussed the preparation methods and characteristics of iron‑manganese oxide nanomaterials over the past decade and provided some basic information for the improvement of preparation methods. The physicochemical properties of iron‑manganese oxide nanomaterials and environmental conditions are regarded as important factors that affect the removal efﬁciency of heavy metals. In addition, the removal mechanisms of heavy metals in aqueous solution with iron‑manganese oxide nanomaterials were mainly included redox, complex precipitation, electrostatic attraction, and ion exchange. The reusability and practicability in actual wastewater treatment of 3nganese oxide nanomaterials were further discussed. Several key problems still need to be solved in the existing progress, such as improving the ability and stability of the iron‑manganese oxide nanomaterials to remove heavy metals from actual wastewater. In conclusion, this review provides a future direction for the application of iron‑manganese oxide nanomaterials for heavy metals removal and even in the large-scale treatment of actual wastewater.","container-title":"Science of The Total Environment","DOI":"10.1016/j.scitotenv.2022.153157","ISSN":"00489697","journalAbbreviation":"Science of The Total Environment","language":"en","page":"153157","source":"DOI.org (Crossref)","title":"Recent advances in application of iron-manganese oxide nanomaterials for removal of heavy metals in the aquatic environment","volume":"819","author":[{"family":"Li","given":"Mei"},{"family":"Kuang","given":"Shaoping"},{"family":"Kang","given":"Yan"},{"family":"Ma","given":"Haoqin"},{"family":"Dong","given":"Jiahao"},{"family":"Guo","given":"Zizhang"}],"issued":{"date-parts":[["2022",5]]}}}],"schema":"https://github.com/citation-style-language/schema/raw/master/csl-citation.json"} </w:instrText>
      </w:r>
      <w:r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(Li et al., 2022)</w:t>
      </w:r>
      <w:r w:rsidRPr="00AF74AC">
        <w:rPr>
          <w:rFonts w:ascii="Times New Roman" w:hAnsi="Times New Roman" w:cs="Times New Roman"/>
          <w:sz w:val="24"/>
          <w:szCs w:val="24"/>
          <w:lang w:val="en-US"/>
        </w:rPr>
        <w:fldChar w:fldCharType="end"/>
      </w:r>
      <w:r w:rsidRPr="00AF74AC">
        <w:rPr>
          <w:rFonts w:ascii="Times New Roman" w:hAnsi="Times New Roman" w:cs="Times New Roman"/>
          <w:sz w:val="24"/>
          <w:szCs w:val="24"/>
          <w:lang w:val="en-US"/>
        </w:rPr>
        <w:t xml:space="preserve">; therefore, its presence in BAC filters could be beneficial to perform a robust water treatment process to remove these types of contaminants. </w:t>
      </w:r>
      <w:r w:rsidR="001D2A2A" w:rsidRPr="00FF52F0">
        <w:rPr>
          <w:rFonts w:ascii="Times New Roman" w:hAnsi="Times New Roman" w:cs="Times New Roman"/>
          <w:sz w:val="24"/>
          <w:szCs w:val="24"/>
          <w:lang w:val="en-US"/>
        </w:rPr>
        <w:t xml:space="preserve">The </w:t>
      </w:r>
      <w:r w:rsidR="000552B8" w:rsidRPr="00FF52F0">
        <w:rPr>
          <w:rFonts w:ascii="Times New Roman" w:hAnsi="Times New Roman" w:cs="Times New Roman"/>
          <w:sz w:val="24"/>
          <w:szCs w:val="24"/>
          <w:lang w:val="en-US"/>
        </w:rPr>
        <w:t xml:space="preserve">XRD patterns of the </w:t>
      </w:r>
      <w:r w:rsidR="000552B8" w:rsidRPr="00FF52F0">
        <w:rPr>
          <w:rFonts w:ascii="Times New Roman" w:hAnsi="Times New Roman" w:cs="Times New Roman"/>
          <w:sz w:val="24"/>
          <w:szCs w:val="24"/>
          <w:lang w:val="en-US"/>
        </w:rPr>
        <w:lastRenderedPageBreak/>
        <w:t xml:space="preserve">active biofilms </w:t>
      </w:r>
      <w:r w:rsidR="0042302A">
        <w:rPr>
          <w:rFonts w:ascii="Times New Roman" w:hAnsi="Times New Roman" w:cs="Times New Roman"/>
          <w:sz w:val="24"/>
          <w:szCs w:val="24"/>
          <w:lang w:val="en-US"/>
        </w:rPr>
        <w:t>from</w:t>
      </w:r>
      <w:r w:rsidR="00B4270D">
        <w:rPr>
          <w:rFonts w:ascii="Times New Roman" w:hAnsi="Times New Roman" w:cs="Times New Roman"/>
          <w:sz w:val="24"/>
          <w:szCs w:val="24"/>
          <w:lang w:val="en-US"/>
        </w:rPr>
        <w:t xml:space="preserve"> the</w:t>
      </w:r>
      <w:r w:rsidR="000552B8" w:rsidRPr="00FF52F0">
        <w:rPr>
          <w:rFonts w:ascii="Times New Roman" w:hAnsi="Times New Roman" w:cs="Times New Roman"/>
          <w:sz w:val="24"/>
          <w:szCs w:val="24"/>
          <w:lang w:val="en-US"/>
        </w:rPr>
        <w:t xml:space="preserve"> January</w:t>
      </w:r>
      <w:r w:rsidR="0042302A">
        <w:rPr>
          <w:rFonts w:ascii="Times New Roman" w:hAnsi="Times New Roman" w:cs="Times New Roman"/>
          <w:sz w:val="24"/>
          <w:szCs w:val="24"/>
          <w:lang w:val="en-US"/>
        </w:rPr>
        <w:t xml:space="preserve"> experiments</w:t>
      </w:r>
      <w:r w:rsidR="000552B8" w:rsidRPr="00FF52F0">
        <w:rPr>
          <w:rFonts w:ascii="Times New Roman" w:hAnsi="Times New Roman" w:cs="Times New Roman"/>
          <w:sz w:val="24"/>
          <w:szCs w:val="24"/>
          <w:lang w:val="en-US"/>
        </w:rPr>
        <w:t xml:space="preserve"> (Fig. 3 B) show</w:t>
      </w:r>
      <w:r w:rsidR="0042302A">
        <w:rPr>
          <w:rFonts w:ascii="Times New Roman" w:hAnsi="Times New Roman" w:cs="Times New Roman"/>
          <w:sz w:val="24"/>
          <w:szCs w:val="24"/>
          <w:lang w:val="en-US"/>
        </w:rPr>
        <w:t>ed</w:t>
      </w:r>
      <w:r w:rsidR="000552B8" w:rsidRPr="00FF52F0">
        <w:rPr>
          <w:rFonts w:ascii="Times New Roman" w:hAnsi="Times New Roman" w:cs="Times New Roman"/>
          <w:sz w:val="24"/>
          <w:szCs w:val="24"/>
          <w:lang w:val="en-US"/>
        </w:rPr>
        <w:t xml:space="preserve"> that Mn was not fully </w:t>
      </w:r>
      <w:r w:rsidR="00AB5496" w:rsidRPr="00FF52F0">
        <w:rPr>
          <w:rFonts w:ascii="Times New Roman" w:hAnsi="Times New Roman" w:cs="Times New Roman"/>
          <w:sz w:val="24"/>
          <w:szCs w:val="24"/>
          <w:lang w:val="en-US"/>
        </w:rPr>
        <w:t>oxidize</w:t>
      </w:r>
      <w:r w:rsidR="000552B8" w:rsidRPr="00FF52F0">
        <w:rPr>
          <w:rFonts w:ascii="Times New Roman" w:hAnsi="Times New Roman" w:cs="Times New Roman"/>
          <w:sz w:val="24"/>
          <w:szCs w:val="24"/>
          <w:lang w:val="en-US"/>
        </w:rPr>
        <w:t xml:space="preserve">d and </w:t>
      </w:r>
      <w:r w:rsidR="00B4270D">
        <w:rPr>
          <w:rFonts w:ascii="Times New Roman" w:hAnsi="Times New Roman" w:cs="Times New Roman"/>
          <w:sz w:val="24"/>
          <w:szCs w:val="24"/>
          <w:lang w:val="en-US"/>
        </w:rPr>
        <w:t xml:space="preserve">was </w:t>
      </w:r>
      <w:r w:rsidR="000552B8" w:rsidRPr="00FF52F0">
        <w:rPr>
          <w:rFonts w:ascii="Times New Roman" w:hAnsi="Times New Roman" w:cs="Times New Roman"/>
          <w:sz w:val="24"/>
          <w:szCs w:val="24"/>
          <w:lang w:val="en-US"/>
        </w:rPr>
        <w:t>still present as MnCO</w:t>
      </w:r>
      <w:r w:rsidR="000552B8" w:rsidRPr="00FF52F0">
        <w:rPr>
          <w:rFonts w:ascii="Times New Roman" w:hAnsi="Times New Roman" w:cs="Times New Roman"/>
          <w:sz w:val="24"/>
          <w:szCs w:val="24"/>
          <w:vertAlign w:val="subscript"/>
          <w:lang w:val="en-US"/>
        </w:rPr>
        <w:t>3</w:t>
      </w:r>
      <w:r w:rsidR="00B81852" w:rsidRPr="00FF52F0">
        <w:rPr>
          <w:rFonts w:ascii="Times New Roman" w:hAnsi="Times New Roman" w:cs="Times New Roman"/>
          <w:sz w:val="24"/>
          <w:szCs w:val="24"/>
          <w:lang w:val="en-US"/>
        </w:rPr>
        <w:t xml:space="preserve">, as compared </w:t>
      </w:r>
      <w:r w:rsidR="00B4270D">
        <w:rPr>
          <w:rFonts w:ascii="Times New Roman" w:hAnsi="Times New Roman" w:cs="Times New Roman"/>
          <w:sz w:val="24"/>
          <w:szCs w:val="24"/>
          <w:lang w:val="en-US"/>
        </w:rPr>
        <w:t>to</w:t>
      </w:r>
      <w:r w:rsidR="00B81852" w:rsidRPr="00FF52F0">
        <w:rPr>
          <w:rFonts w:ascii="Times New Roman" w:hAnsi="Times New Roman" w:cs="Times New Roman"/>
          <w:sz w:val="24"/>
          <w:szCs w:val="24"/>
          <w:lang w:val="en-US"/>
        </w:rPr>
        <w:t xml:space="preserve"> XRD peaks of rhodoch</w:t>
      </w:r>
      <w:r w:rsidR="00AB5496" w:rsidRPr="00FF52F0">
        <w:rPr>
          <w:rFonts w:ascii="Times New Roman" w:hAnsi="Times New Roman" w:cs="Times New Roman"/>
          <w:sz w:val="24"/>
          <w:szCs w:val="24"/>
          <w:lang w:val="en-US"/>
        </w:rPr>
        <w:t>r</w:t>
      </w:r>
      <w:r w:rsidR="00B81852" w:rsidRPr="00FF52F0">
        <w:rPr>
          <w:rFonts w:ascii="Times New Roman" w:hAnsi="Times New Roman" w:cs="Times New Roman"/>
          <w:sz w:val="24"/>
          <w:szCs w:val="24"/>
          <w:lang w:val="en-US"/>
        </w:rPr>
        <w:t xml:space="preserve">osite </w:t>
      </w:r>
      <w:r w:rsidR="000E59DB">
        <w:rPr>
          <w:rFonts w:ascii="Times New Roman" w:hAnsi="Times New Roman" w:cs="Times New Roman"/>
          <w:sz w:val="24"/>
          <w:szCs w:val="24"/>
          <w:lang w:val="en-US"/>
        </w:rPr>
        <w:t xml:space="preserve">(a pure </w:t>
      </w:r>
      <w:r w:rsidR="000E59DB" w:rsidRPr="000E59DB">
        <w:rPr>
          <w:rFonts w:ascii="Times New Roman" w:hAnsi="Times New Roman" w:cs="Times New Roman"/>
          <w:sz w:val="24"/>
          <w:szCs w:val="24"/>
          <w:lang w:val="en-US"/>
        </w:rPr>
        <w:t>MnCO</w:t>
      </w:r>
      <w:r w:rsidR="000E59DB" w:rsidRPr="000E59DB">
        <w:rPr>
          <w:rFonts w:ascii="Times New Roman" w:hAnsi="Times New Roman" w:cs="Times New Roman"/>
          <w:sz w:val="24"/>
          <w:szCs w:val="24"/>
          <w:vertAlign w:val="subscript"/>
          <w:lang w:val="en-US"/>
        </w:rPr>
        <w:t>3</w:t>
      </w:r>
      <w:r w:rsidR="000E59DB" w:rsidRPr="000E59DB">
        <w:rPr>
          <w:rFonts w:ascii="Times New Roman" w:hAnsi="Times New Roman" w:cs="Times New Roman"/>
          <w:sz w:val="24"/>
          <w:szCs w:val="24"/>
          <w:lang w:val="en-US"/>
        </w:rPr>
        <w:t xml:space="preserve"> mineral</w:t>
      </w:r>
      <w:r w:rsidR="000E59DB">
        <w:rPr>
          <w:rFonts w:ascii="Times New Roman" w:hAnsi="Times New Roman" w:cs="Times New Roman"/>
          <w:sz w:val="24"/>
          <w:szCs w:val="24"/>
          <w:lang w:val="en-US"/>
        </w:rPr>
        <w:t xml:space="preserve">) </w:t>
      </w:r>
      <w:r w:rsidR="00BD5CB9" w:rsidRPr="00FF52F0">
        <w:rPr>
          <w:rFonts w:ascii="Times New Roman" w:hAnsi="Times New Roman" w:cs="Times New Roman"/>
          <w:sz w:val="24"/>
          <w:szCs w:val="24"/>
          <w:lang w:val="en-US"/>
        </w:rPr>
        <w:t xml:space="preserve">from the </w:t>
      </w:r>
      <w:r w:rsidR="0042302A">
        <w:rPr>
          <w:rFonts w:ascii="Times New Roman" w:hAnsi="Times New Roman" w:cs="Times New Roman"/>
          <w:sz w:val="24"/>
          <w:szCs w:val="24"/>
          <w:lang w:val="en-US"/>
        </w:rPr>
        <w:t xml:space="preserve">COD </w:t>
      </w:r>
      <w:r w:rsidR="00BD5CB9" w:rsidRPr="00FF52F0">
        <w:rPr>
          <w:rFonts w:ascii="Times New Roman" w:hAnsi="Times New Roman" w:cs="Times New Roman"/>
          <w:sz w:val="24"/>
          <w:szCs w:val="24"/>
          <w:lang w:val="en-US"/>
        </w:rPr>
        <w:t xml:space="preserve">database </w:t>
      </w:r>
      <w:r w:rsidR="00B81852" w:rsidRPr="00FF52F0">
        <w:rPr>
          <w:rFonts w:ascii="Times New Roman" w:hAnsi="Times New Roman" w:cs="Times New Roman"/>
          <w:sz w:val="24"/>
          <w:szCs w:val="24"/>
          <w:lang w:val="en-US"/>
        </w:rPr>
        <w:t>(COD  900769</w:t>
      </w:r>
      <w:r w:rsidR="001D5F6D">
        <w:rPr>
          <w:rFonts w:ascii="Times New Roman" w:hAnsi="Times New Roman" w:cs="Times New Roman"/>
          <w:sz w:val="24"/>
          <w:szCs w:val="24"/>
          <w:lang w:val="en-US"/>
        </w:rPr>
        <w:t>1</w:t>
      </w:r>
      <w:r w:rsidR="0042302A">
        <w:rPr>
          <w:rFonts w:ascii="Times New Roman" w:hAnsi="Times New Roman" w:cs="Times New Roman"/>
          <w:sz w:val="24"/>
          <w:szCs w:val="24"/>
          <w:lang w:val="en-US"/>
        </w:rPr>
        <w:t>,</w:t>
      </w:r>
      <w:r w:rsidR="00B81852" w:rsidRPr="00FF52F0">
        <w:rPr>
          <w:rFonts w:ascii="Times New Roman" w:hAnsi="Times New Roman" w:cs="Times New Roman"/>
          <w:sz w:val="24"/>
          <w:szCs w:val="24"/>
          <w:lang w:val="en-US"/>
        </w:rPr>
        <w:t xml:space="preserve"> </w:t>
      </w:r>
      <w:r w:rsidR="000552B8" w:rsidRPr="00FF52F0">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{"citationID":"LzVoCrh1","properties":{"formattedCitation":"(Maslen et al., 1995)","plainCitation":"(Maslen et al., 1995)","noteIndex":0},"citationItems":[{"id":"ecC2V0qY/teWm84Qz","uris":["http://zotero.org/groups/4931394/items/SR3785FL"],"itemData":{"id":1116,"type":"article-journal","container-title":"Acta Crystallographica Section B","DOI":"10.1107/S0108768195006434","ISSN":"1600-5740","issue":"6","language":"en","note":"_eprint: https://onlinelibrary.wiley.com/doi/pdf/10.1107/S0108768195006434","page":"929-939","source":"Wiley Online Library","title":"Electron density and optical anisotropy in rhombohedral carbonates. III. Synchrotron X-ray studies of CaCO3, MgCO3 and MnCO3","volume":"51","author":[{"family":"Maslen","given":"E. N."},{"family":"Streltsov","given":"V. A."},{"family":"Streltsova","given":"N. R."},{"family":"Ishizawa","given":"N."}],"issued":{"date-parts":[["1995"]]}}}],"schema":"https://github.com/citation-style-language/schema/raw/master/csl-citation.json"} </w:instrText>
      </w:r>
      <w:r w:rsidR="000552B8"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(Maslen et al., 1995)</w:t>
      </w:r>
      <w:r w:rsidR="000552B8" w:rsidRPr="00FF52F0">
        <w:rPr>
          <w:rFonts w:ascii="Times New Roman" w:hAnsi="Times New Roman" w:cs="Times New Roman"/>
          <w:sz w:val="24"/>
          <w:szCs w:val="24"/>
          <w:lang w:val="en-US"/>
        </w:rPr>
        <w:fldChar w:fldCharType="end"/>
      </w:r>
      <w:r w:rsidR="000552B8" w:rsidRPr="00FF52F0">
        <w:rPr>
          <w:rFonts w:ascii="Times New Roman" w:hAnsi="Times New Roman" w:cs="Times New Roman"/>
          <w:sz w:val="24"/>
          <w:szCs w:val="24"/>
          <w:lang w:val="en-US"/>
        </w:rPr>
        <w:t xml:space="preserve">. This finding </w:t>
      </w:r>
      <w:r w:rsidR="00AB5496" w:rsidRPr="00FF52F0">
        <w:rPr>
          <w:rFonts w:ascii="Times New Roman" w:hAnsi="Times New Roman" w:cs="Times New Roman"/>
          <w:sz w:val="24"/>
          <w:szCs w:val="24"/>
          <w:lang w:val="en-US"/>
        </w:rPr>
        <w:t>aligns</w:t>
      </w:r>
      <w:r w:rsidR="000552B8" w:rsidRPr="00FF52F0">
        <w:rPr>
          <w:rFonts w:ascii="Times New Roman" w:hAnsi="Times New Roman" w:cs="Times New Roman"/>
          <w:sz w:val="24"/>
          <w:szCs w:val="24"/>
          <w:lang w:val="en-US"/>
        </w:rPr>
        <w:t xml:space="preserve"> with </w:t>
      </w:r>
      <w:r w:rsidR="00B4270D">
        <w:rPr>
          <w:rFonts w:ascii="Times New Roman" w:hAnsi="Times New Roman" w:cs="Times New Roman"/>
          <w:sz w:val="24"/>
          <w:szCs w:val="24"/>
          <w:lang w:val="en-US"/>
        </w:rPr>
        <w:t xml:space="preserve">the </w:t>
      </w:r>
      <w:r w:rsidR="00D43303">
        <w:rPr>
          <w:rFonts w:ascii="Times New Roman" w:hAnsi="Times New Roman" w:cs="Times New Roman"/>
          <w:sz w:val="24"/>
          <w:szCs w:val="24"/>
          <w:lang w:val="en-US"/>
        </w:rPr>
        <w:t>ICP results</w:t>
      </w:r>
      <w:r w:rsidR="00F83530">
        <w:rPr>
          <w:rFonts w:ascii="Times New Roman" w:hAnsi="Times New Roman" w:cs="Times New Roman"/>
          <w:sz w:val="24"/>
          <w:szCs w:val="24"/>
          <w:lang w:val="en-US"/>
        </w:rPr>
        <w:t>,</w:t>
      </w:r>
      <w:r w:rsidR="00D43303">
        <w:rPr>
          <w:rFonts w:ascii="Times New Roman" w:hAnsi="Times New Roman" w:cs="Times New Roman"/>
          <w:sz w:val="24"/>
          <w:szCs w:val="24"/>
          <w:lang w:val="en-US"/>
        </w:rPr>
        <w:t xml:space="preserve"> accounting for just half of the Mn</w:t>
      </w:r>
      <w:r w:rsidR="00D43303" w:rsidRPr="00F83530">
        <w:rPr>
          <w:rFonts w:ascii="Times New Roman" w:hAnsi="Times New Roman" w:cs="Times New Roman"/>
          <w:sz w:val="24"/>
          <w:szCs w:val="24"/>
          <w:vertAlign w:val="superscript"/>
          <w:lang w:val="en-US"/>
        </w:rPr>
        <w:t>2+</w:t>
      </w:r>
      <w:r w:rsidR="00D43303">
        <w:rPr>
          <w:rFonts w:ascii="Times New Roman" w:hAnsi="Times New Roman" w:cs="Times New Roman"/>
          <w:sz w:val="24"/>
          <w:szCs w:val="24"/>
          <w:lang w:val="en-US"/>
        </w:rPr>
        <w:t xml:space="preserve"> oxidized to insoluble forms</w:t>
      </w:r>
      <w:r w:rsidR="0038372C" w:rsidRPr="00FF52F0">
        <w:rPr>
          <w:rFonts w:ascii="Times New Roman" w:hAnsi="Times New Roman" w:cs="Times New Roman"/>
          <w:sz w:val="24"/>
          <w:szCs w:val="24"/>
          <w:lang w:val="en-US"/>
        </w:rPr>
        <w:t xml:space="preserve"> (Table 2)</w:t>
      </w:r>
      <w:r w:rsidR="00F83530">
        <w:rPr>
          <w:rFonts w:ascii="Times New Roman" w:hAnsi="Times New Roman" w:cs="Times New Roman"/>
          <w:sz w:val="24"/>
          <w:szCs w:val="24"/>
          <w:lang w:val="en-US"/>
        </w:rPr>
        <w:t>,</w:t>
      </w:r>
      <w:r w:rsidR="0038372C" w:rsidRPr="00FF52F0">
        <w:rPr>
          <w:rFonts w:ascii="Times New Roman" w:hAnsi="Times New Roman" w:cs="Times New Roman"/>
          <w:sz w:val="24"/>
          <w:szCs w:val="24"/>
          <w:lang w:val="en-US"/>
        </w:rPr>
        <w:t xml:space="preserve"> </w:t>
      </w:r>
      <w:r w:rsidR="00677D18" w:rsidRPr="00FF52F0">
        <w:rPr>
          <w:rFonts w:ascii="Times New Roman" w:hAnsi="Times New Roman" w:cs="Times New Roman"/>
          <w:sz w:val="24"/>
          <w:szCs w:val="24"/>
          <w:lang w:val="en-US"/>
        </w:rPr>
        <w:t xml:space="preserve">and the </w:t>
      </w:r>
      <w:r w:rsidR="00F83530" w:rsidRPr="00FF52F0">
        <w:rPr>
          <w:rFonts w:ascii="Times New Roman" w:hAnsi="Times New Roman" w:cs="Times New Roman"/>
          <w:sz w:val="24"/>
          <w:szCs w:val="24"/>
          <w:lang w:val="en-US"/>
        </w:rPr>
        <w:t xml:space="preserve">SEM images </w:t>
      </w:r>
      <w:r w:rsidR="00F83530">
        <w:rPr>
          <w:rFonts w:ascii="Times New Roman" w:hAnsi="Times New Roman" w:cs="Times New Roman"/>
          <w:sz w:val="24"/>
          <w:szCs w:val="24"/>
          <w:lang w:val="en-US"/>
        </w:rPr>
        <w:t xml:space="preserve">showing </w:t>
      </w:r>
      <w:r w:rsidR="00055822">
        <w:rPr>
          <w:rFonts w:ascii="Times New Roman" w:hAnsi="Times New Roman" w:cs="Times New Roman"/>
          <w:sz w:val="24"/>
          <w:szCs w:val="24"/>
          <w:lang w:val="en-US"/>
        </w:rPr>
        <w:t xml:space="preserve">the </w:t>
      </w:r>
      <w:r w:rsidR="00677D18" w:rsidRPr="00FF52F0">
        <w:rPr>
          <w:rFonts w:ascii="Times New Roman" w:hAnsi="Times New Roman" w:cs="Times New Roman"/>
          <w:sz w:val="24"/>
          <w:szCs w:val="24"/>
          <w:lang w:val="en-US"/>
        </w:rPr>
        <w:t xml:space="preserve">presence of </w:t>
      </w:r>
      <w:r w:rsidR="00055822">
        <w:rPr>
          <w:rFonts w:ascii="Times New Roman" w:hAnsi="Times New Roman" w:cs="Times New Roman"/>
          <w:sz w:val="24"/>
          <w:szCs w:val="24"/>
          <w:lang w:val="en-US"/>
        </w:rPr>
        <w:t>residual</w:t>
      </w:r>
      <w:r w:rsidR="0038372C" w:rsidRPr="00FF52F0">
        <w:rPr>
          <w:rFonts w:ascii="Times New Roman" w:hAnsi="Times New Roman" w:cs="Times New Roman"/>
          <w:sz w:val="24"/>
          <w:szCs w:val="24"/>
          <w:lang w:val="en-US"/>
        </w:rPr>
        <w:t xml:space="preserve"> MnCO</w:t>
      </w:r>
      <w:r w:rsidR="0038372C" w:rsidRPr="00FF52F0">
        <w:rPr>
          <w:rFonts w:ascii="Times New Roman" w:hAnsi="Times New Roman" w:cs="Times New Roman"/>
          <w:sz w:val="24"/>
          <w:szCs w:val="24"/>
          <w:vertAlign w:val="subscript"/>
          <w:lang w:val="en-US"/>
        </w:rPr>
        <w:t>3</w:t>
      </w:r>
      <w:r w:rsidR="00F83530">
        <w:rPr>
          <w:rFonts w:ascii="Times New Roman" w:hAnsi="Times New Roman" w:cs="Times New Roman"/>
          <w:sz w:val="24"/>
          <w:szCs w:val="24"/>
          <w:lang w:val="en-US"/>
        </w:rPr>
        <w:t xml:space="preserve"> </w:t>
      </w:r>
      <w:r w:rsidR="0038372C" w:rsidRPr="00FF52F0">
        <w:rPr>
          <w:rFonts w:ascii="Times New Roman" w:hAnsi="Times New Roman" w:cs="Times New Roman"/>
          <w:sz w:val="24"/>
          <w:szCs w:val="24"/>
          <w:lang w:val="en-US"/>
        </w:rPr>
        <w:t>(Fig. 2 E and F)</w:t>
      </w:r>
      <w:r w:rsidR="000552B8" w:rsidRPr="00FF52F0">
        <w:rPr>
          <w:rFonts w:ascii="Times New Roman" w:hAnsi="Times New Roman" w:cs="Times New Roman"/>
          <w:sz w:val="24"/>
          <w:szCs w:val="24"/>
          <w:lang w:val="en-US"/>
        </w:rPr>
        <w:t xml:space="preserve">. </w:t>
      </w:r>
      <w:r w:rsidR="00FF342F" w:rsidRPr="00FF52F0">
        <w:rPr>
          <w:rFonts w:ascii="Times New Roman" w:hAnsi="Times New Roman" w:cs="Times New Roman"/>
          <w:sz w:val="24"/>
          <w:szCs w:val="24"/>
          <w:lang w:val="en-US"/>
        </w:rPr>
        <w:t xml:space="preserve">In contrast </w:t>
      </w:r>
      <w:r w:rsidR="001D2A2A" w:rsidRPr="00FF52F0">
        <w:rPr>
          <w:rFonts w:ascii="Times New Roman" w:hAnsi="Times New Roman" w:cs="Times New Roman"/>
          <w:sz w:val="24"/>
          <w:szCs w:val="24"/>
          <w:lang w:val="en-US"/>
        </w:rPr>
        <w:t xml:space="preserve">to the </w:t>
      </w:r>
      <w:r w:rsidR="00E81187">
        <w:rPr>
          <w:rFonts w:ascii="Times New Roman" w:hAnsi="Times New Roman" w:cs="Times New Roman"/>
          <w:sz w:val="24"/>
          <w:szCs w:val="24"/>
          <w:lang w:val="en-US"/>
        </w:rPr>
        <w:t xml:space="preserve">high </w:t>
      </w:r>
      <w:r w:rsidR="001D2A2A" w:rsidRPr="00FF52F0">
        <w:rPr>
          <w:rFonts w:ascii="Times New Roman" w:hAnsi="Times New Roman" w:cs="Times New Roman"/>
          <w:sz w:val="24"/>
          <w:szCs w:val="24"/>
          <w:lang w:val="en-US"/>
        </w:rPr>
        <w:t xml:space="preserve">VSS values measured at the end of </w:t>
      </w:r>
      <w:r w:rsidR="00E81187">
        <w:rPr>
          <w:rFonts w:ascii="Times New Roman" w:hAnsi="Times New Roman" w:cs="Times New Roman"/>
          <w:sz w:val="24"/>
          <w:szCs w:val="24"/>
          <w:lang w:val="en-US"/>
        </w:rPr>
        <w:t>both</w:t>
      </w:r>
      <w:r w:rsidR="001D2A2A" w:rsidRPr="00FF52F0">
        <w:rPr>
          <w:rFonts w:ascii="Times New Roman" w:hAnsi="Times New Roman" w:cs="Times New Roman"/>
          <w:sz w:val="24"/>
          <w:szCs w:val="24"/>
          <w:lang w:val="en-US"/>
        </w:rPr>
        <w:t xml:space="preserve"> experiments (Table 2), t</w:t>
      </w:r>
      <w:r w:rsidR="0094664A" w:rsidRPr="00FF52F0">
        <w:rPr>
          <w:rFonts w:ascii="Times New Roman" w:hAnsi="Times New Roman" w:cs="Times New Roman"/>
          <w:sz w:val="24"/>
          <w:szCs w:val="24"/>
          <w:lang w:val="en-US"/>
        </w:rPr>
        <w:t xml:space="preserve">he lower yield </w:t>
      </w:r>
      <w:r w:rsidR="001D2A2A" w:rsidRPr="00FF52F0">
        <w:rPr>
          <w:rFonts w:ascii="Times New Roman" w:hAnsi="Times New Roman" w:cs="Times New Roman"/>
          <w:sz w:val="24"/>
          <w:szCs w:val="24"/>
          <w:lang w:val="en-US"/>
        </w:rPr>
        <w:t>of</w:t>
      </w:r>
      <w:r w:rsidR="001D2A2A" w:rsidRPr="00AF74AC">
        <w:rPr>
          <w:rFonts w:ascii="Times New Roman" w:hAnsi="Times New Roman" w:cs="Times New Roman"/>
          <w:sz w:val="24"/>
          <w:szCs w:val="24"/>
          <w:lang w:val="en-US"/>
        </w:rPr>
        <w:t xml:space="preserve"> Mn oxidation </w:t>
      </w:r>
      <w:r w:rsidR="000552B8" w:rsidRPr="00AF74AC">
        <w:rPr>
          <w:rFonts w:ascii="Times New Roman" w:hAnsi="Times New Roman" w:cs="Times New Roman"/>
          <w:sz w:val="24"/>
          <w:szCs w:val="24"/>
          <w:lang w:val="en-US"/>
        </w:rPr>
        <w:t>suggest</w:t>
      </w:r>
      <w:r w:rsidR="0038372C" w:rsidRPr="00AF74AC">
        <w:rPr>
          <w:rFonts w:ascii="Times New Roman" w:hAnsi="Times New Roman" w:cs="Times New Roman"/>
          <w:sz w:val="24"/>
          <w:szCs w:val="24"/>
          <w:lang w:val="en-US"/>
        </w:rPr>
        <w:t>s</w:t>
      </w:r>
      <w:r w:rsidR="000552B8" w:rsidRPr="00AF74AC">
        <w:rPr>
          <w:rFonts w:ascii="Times New Roman" w:hAnsi="Times New Roman" w:cs="Times New Roman"/>
          <w:sz w:val="24"/>
          <w:szCs w:val="24"/>
          <w:lang w:val="en-US"/>
        </w:rPr>
        <w:t xml:space="preserve"> that </w:t>
      </w:r>
      <w:r w:rsidR="001D2A2A" w:rsidRPr="00AF74AC">
        <w:rPr>
          <w:rFonts w:ascii="Times New Roman" w:hAnsi="Times New Roman" w:cs="Times New Roman"/>
          <w:sz w:val="24"/>
          <w:szCs w:val="24"/>
          <w:lang w:val="en-US"/>
        </w:rPr>
        <w:t xml:space="preserve">the </w:t>
      </w:r>
      <w:proofErr w:type="spellStart"/>
      <w:r w:rsidR="00BD5CB9" w:rsidRPr="00AF74AC">
        <w:rPr>
          <w:rFonts w:ascii="Times New Roman" w:hAnsi="Times New Roman" w:cs="Times New Roman"/>
          <w:sz w:val="24"/>
          <w:szCs w:val="24"/>
          <w:lang w:val="en-US"/>
        </w:rPr>
        <w:t>MnOB</w:t>
      </w:r>
      <w:proofErr w:type="spellEnd"/>
      <w:r w:rsidR="00BD5CB9" w:rsidRPr="00AF74AC">
        <w:rPr>
          <w:rFonts w:ascii="Times New Roman" w:hAnsi="Times New Roman" w:cs="Times New Roman"/>
          <w:sz w:val="24"/>
          <w:szCs w:val="24"/>
          <w:lang w:val="en-US"/>
        </w:rPr>
        <w:t xml:space="preserve"> </w:t>
      </w:r>
      <w:r w:rsidR="00517E39">
        <w:rPr>
          <w:rFonts w:ascii="Times New Roman" w:hAnsi="Times New Roman" w:cs="Times New Roman"/>
          <w:sz w:val="24"/>
          <w:szCs w:val="24"/>
          <w:lang w:val="en-US"/>
        </w:rPr>
        <w:t>developed from</w:t>
      </w:r>
      <w:r w:rsidR="00BD5CB9" w:rsidRPr="00AF74AC">
        <w:rPr>
          <w:rFonts w:ascii="Times New Roman" w:hAnsi="Times New Roman" w:cs="Times New Roman"/>
          <w:sz w:val="24"/>
          <w:szCs w:val="24"/>
          <w:lang w:val="en-US"/>
        </w:rPr>
        <w:t xml:space="preserve"> the IB</w:t>
      </w:r>
      <w:r w:rsidR="001D2A2A" w:rsidRPr="00AF74AC">
        <w:rPr>
          <w:rFonts w:ascii="Times New Roman" w:hAnsi="Times New Roman" w:cs="Times New Roman"/>
          <w:sz w:val="24"/>
          <w:szCs w:val="24"/>
          <w:lang w:val="en-US"/>
        </w:rPr>
        <w:t xml:space="preserve"> sample</w:t>
      </w:r>
      <w:r w:rsidR="00FF342F" w:rsidRPr="00AF74AC">
        <w:rPr>
          <w:rFonts w:ascii="Times New Roman" w:hAnsi="Times New Roman" w:cs="Times New Roman"/>
          <w:sz w:val="24"/>
          <w:szCs w:val="24"/>
          <w:lang w:val="en-US"/>
        </w:rPr>
        <w:t>s</w:t>
      </w:r>
      <w:r w:rsidR="001D2A2A" w:rsidRPr="00AF74AC">
        <w:rPr>
          <w:rFonts w:ascii="Times New Roman" w:hAnsi="Times New Roman" w:cs="Times New Roman"/>
          <w:sz w:val="24"/>
          <w:szCs w:val="24"/>
          <w:lang w:val="en-US"/>
        </w:rPr>
        <w:t xml:space="preserve"> </w:t>
      </w:r>
      <w:r w:rsidR="00517E39">
        <w:rPr>
          <w:rFonts w:ascii="Times New Roman" w:hAnsi="Times New Roman" w:cs="Times New Roman"/>
          <w:sz w:val="24"/>
          <w:szCs w:val="24"/>
          <w:lang w:val="en-US"/>
        </w:rPr>
        <w:t xml:space="preserve">from January samples </w:t>
      </w:r>
      <w:r w:rsidR="00FF342F" w:rsidRPr="00AF74AC">
        <w:rPr>
          <w:rFonts w:ascii="Times New Roman" w:hAnsi="Times New Roman" w:cs="Times New Roman"/>
          <w:sz w:val="24"/>
          <w:szCs w:val="24"/>
          <w:lang w:val="en-US"/>
        </w:rPr>
        <w:t xml:space="preserve">were </w:t>
      </w:r>
      <w:r w:rsidR="001D2A2A" w:rsidRPr="00AF74AC">
        <w:rPr>
          <w:rFonts w:ascii="Times New Roman" w:hAnsi="Times New Roman" w:cs="Times New Roman"/>
          <w:sz w:val="24"/>
          <w:szCs w:val="24"/>
          <w:lang w:val="en-US"/>
        </w:rPr>
        <w:t>less active</w:t>
      </w:r>
      <w:r w:rsidR="000552B8" w:rsidRPr="00AF74AC">
        <w:rPr>
          <w:rFonts w:ascii="Times New Roman" w:hAnsi="Times New Roman" w:cs="Times New Roman"/>
          <w:sz w:val="24"/>
          <w:szCs w:val="24"/>
          <w:lang w:val="en-US"/>
        </w:rPr>
        <w:t xml:space="preserve"> </w:t>
      </w:r>
      <w:r w:rsidR="0038372C" w:rsidRPr="00AF74AC">
        <w:rPr>
          <w:rFonts w:ascii="Times New Roman" w:hAnsi="Times New Roman" w:cs="Times New Roman"/>
          <w:sz w:val="24"/>
          <w:szCs w:val="24"/>
          <w:lang w:val="en-US"/>
        </w:rPr>
        <w:t xml:space="preserve">than </w:t>
      </w:r>
      <w:r w:rsidR="001D2A2A" w:rsidRPr="00AF74AC">
        <w:rPr>
          <w:rFonts w:ascii="Times New Roman" w:hAnsi="Times New Roman" w:cs="Times New Roman"/>
          <w:sz w:val="24"/>
          <w:szCs w:val="24"/>
          <w:lang w:val="en-US"/>
        </w:rPr>
        <w:t>the one</w:t>
      </w:r>
      <w:r w:rsidR="00FF342F" w:rsidRPr="00AF74AC">
        <w:rPr>
          <w:rFonts w:ascii="Times New Roman" w:hAnsi="Times New Roman" w:cs="Times New Roman"/>
          <w:sz w:val="24"/>
          <w:szCs w:val="24"/>
          <w:lang w:val="en-US"/>
        </w:rPr>
        <w:t>s</w:t>
      </w:r>
      <w:r w:rsidR="001D2A2A" w:rsidRPr="00AF74AC">
        <w:rPr>
          <w:rFonts w:ascii="Times New Roman" w:hAnsi="Times New Roman" w:cs="Times New Roman"/>
          <w:sz w:val="24"/>
          <w:szCs w:val="24"/>
          <w:lang w:val="en-US"/>
        </w:rPr>
        <w:t xml:space="preserve"> </w:t>
      </w:r>
      <w:r w:rsidR="00FF342F" w:rsidRPr="00AF74AC">
        <w:rPr>
          <w:rFonts w:ascii="Times New Roman" w:hAnsi="Times New Roman" w:cs="Times New Roman"/>
          <w:sz w:val="24"/>
          <w:szCs w:val="24"/>
          <w:lang w:val="en-US"/>
        </w:rPr>
        <w:t xml:space="preserve">from </w:t>
      </w:r>
      <w:r w:rsidR="000552B8" w:rsidRPr="00AF74AC">
        <w:rPr>
          <w:rFonts w:ascii="Times New Roman" w:hAnsi="Times New Roman" w:cs="Times New Roman"/>
          <w:sz w:val="24"/>
          <w:szCs w:val="24"/>
          <w:lang w:val="en-US"/>
        </w:rPr>
        <w:t>September</w:t>
      </w:r>
      <w:r w:rsidR="0038372C" w:rsidRPr="00FF52F0">
        <w:rPr>
          <w:rFonts w:ascii="Times New Roman" w:hAnsi="Times New Roman" w:cs="Times New Roman"/>
          <w:sz w:val="24"/>
          <w:szCs w:val="24"/>
          <w:lang w:val="en-US"/>
        </w:rPr>
        <w:t>. Nevertheless,</w:t>
      </w:r>
      <w:r w:rsidR="00C11B96">
        <w:rPr>
          <w:rFonts w:ascii="Times New Roman" w:hAnsi="Times New Roman" w:cs="Times New Roman"/>
          <w:sz w:val="24"/>
          <w:szCs w:val="24"/>
          <w:lang w:val="en-US"/>
        </w:rPr>
        <w:t xml:space="preserve"> </w:t>
      </w:r>
      <w:r w:rsidR="007A35E1" w:rsidRPr="00FF52F0">
        <w:rPr>
          <w:rFonts w:ascii="Times New Roman" w:hAnsi="Times New Roman" w:cs="Times New Roman"/>
          <w:sz w:val="24"/>
          <w:szCs w:val="24"/>
          <w:lang w:val="en-US"/>
        </w:rPr>
        <w:t xml:space="preserve">similar </w:t>
      </w:r>
      <w:r w:rsidR="003B1282" w:rsidRPr="00FF52F0">
        <w:rPr>
          <w:rFonts w:ascii="Times New Roman" w:hAnsi="Times New Roman" w:cs="Times New Roman"/>
          <w:sz w:val="24"/>
          <w:szCs w:val="24"/>
          <w:lang w:val="en-US"/>
        </w:rPr>
        <w:t>nano</w:t>
      </w:r>
      <w:r w:rsidR="007A35E1" w:rsidRPr="00FF52F0">
        <w:rPr>
          <w:rFonts w:ascii="Times New Roman" w:hAnsi="Times New Roman" w:cs="Times New Roman"/>
          <w:sz w:val="24"/>
          <w:szCs w:val="24"/>
          <w:lang w:val="en-US"/>
        </w:rPr>
        <w:t>flower structures were observed</w:t>
      </w:r>
      <w:r w:rsidR="00FF342F" w:rsidRPr="00FF52F0">
        <w:rPr>
          <w:rFonts w:ascii="Times New Roman" w:hAnsi="Times New Roman" w:cs="Times New Roman"/>
          <w:sz w:val="24"/>
          <w:szCs w:val="24"/>
          <w:lang w:val="en-US"/>
        </w:rPr>
        <w:t xml:space="preserve"> </w:t>
      </w:r>
      <w:r w:rsidR="00C11B96" w:rsidRPr="00FF52F0">
        <w:rPr>
          <w:rFonts w:ascii="Times New Roman" w:hAnsi="Times New Roman" w:cs="Times New Roman"/>
          <w:sz w:val="24"/>
          <w:szCs w:val="24"/>
          <w:lang w:val="en-US"/>
        </w:rPr>
        <w:t xml:space="preserve">in January </w:t>
      </w:r>
      <w:r w:rsidR="00C11B96">
        <w:rPr>
          <w:rFonts w:ascii="Times New Roman" w:hAnsi="Times New Roman" w:cs="Times New Roman"/>
          <w:sz w:val="24"/>
          <w:szCs w:val="24"/>
          <w:lang w:val="en-US"/>
        </w:rPr>
        <w:t xml:space="preserve">samples </w:t>
      </w:r>
      <w:r w:rsidR="00FF342F" w:rsidRPr="00FF52F0">
        <w:rPr>
          <w:rFonts w:ascii="Times New Roman" w:hAnsi="Times New Roman" w:cs="Times New Roman"/>
          <w:sz w:val="24"/>
          <w:szCs w:val="24"/>
          <w:lang w:val="en-US"/>
        </w:rPr>
        <w:t>as in September</w:t>
      </w:r>
      <w:r w:rsidR="00C11B96">
        <w:rPr>
          <w:rFonts w:ascii="Times New Roman" w:hAnsi="Times New Roman" w:cs="Times New Roman"/>
          <w:sz w:val="24"/>
          <w:szCs w:val="24"/>
          <w:lang w:val="en-US"/>
        </w:rPr>
        <w:t xml:space="preserve"> ones</w:t>
      </w:r>
      <w:r w:rsidR="0038372C" w:rsidRPr="00FF52F0">
        <w:rPr>
          <w:rFonts w:ascii="Times New Roman" w:hAnsi="Times New Roman" w:cs="Times New Roman"/>
          <w:sz w:val="24"/>
          <w:szCs w:val="24"/>
          <w:lang w:val="en-US"/>
        </w:rPr>
        <w:t xml:space="preserve"> (Fig. 2 E and F</w:t>
      </w:r>
      <w:r w:rsidR="0094664A" w:rsidRPr="00FF52F0">
        <w:rPr>
          <w:rFonts w:ascii="Times New Roman" w:hAnsi="Times New Roman" w:cs="Times New Roman"/>
          <w:sz w:val="24"/>
          <w:szCs w:val="24"/>
          <w:lang w:val="en-US"/>
        </w:rPr>
        <w:t>)</w:t>
      </w:r>
      <w:r w:rsidR="003B1282" w:rsidRPr="00FF52F0">
        <w:rPr>
          <w:rFonts w:ascii="Times New Roman" w:hAnsi="Times New Roman" w:cs="Times New Roman"/>
          <w:sz w:val="24"/>
          <w:szCs w:val="24"/>
          <w:lang w:val="en-US"/>
        </w:rPr>
        <w:t>.</w:t>
      </w:r>
      <w:r w:rsidR="0094664A" w:rsidRPr="00FF52F0">
        <w:rPr>
          <w:rFonts w:ascii="Times New Roman" w:hAnsi="Times New Roman" w:cs="Times New Roman"/>
          <w:sz w:val="24"/>
          <w:szCs w:val="24"/>
          <w:lang w:val="en-US"/>
        </w:rPr>
        <w:t xml:space="preserve"> </w:t>
      </w:r>
      <w:r w:rsidR="007162BC">
        <w:rPr>
          <w:rFonts w:ascii="Times New Roman" w:hAnsi="Times New Roman" w:cs="Times New Roman"/>
          <w:sz w:val="24"/>
          <w:szCs w:val="24"/>
          <w:lang w:val="en-US"/>
        </w:rPr>
        <w:t>However, t</w:t>
      </w:r>
      <w:r w:rsidR="00943498" w:rsidRPr="00FF52F0">
        <w:rPr>
          <w:rFonts w:ascii="Times New Roman" w:hAnsi="Times New Roman" w:cs="Times New Roman"/>
          <w:sz w:val="24"/>
          <w:szCs w:val="24"/>
          <w:lang w:val="en-US"/>
        </w:rPr>
        <w:t xml:space="preserve">he exact </w:t>
      </w:r>
      <w:r w:rsidR="007162BC">
        <w:rPr>
          <w:rFonts w:ascii="Times New Roman" w:hAnsi="Times New Roman" w:cs="Times New Roman"/>
          <w:sz w:val="24"/>
          <w:szCs w:val="24"/>
          <w:lang w:val="en-US"/>
        </w:rPr>
        <w:t xml:space="preserve">type of </w:t>
      </w:r>
      <w:proofErr w:type="spellStart"/>
      <w:r w:rsidR="007162BC">
        <w:rPr>
          <w:rFonts w:ascii="Times New Roman" w:hAnsi="Times New Roman" w:cs="Times New Roman"/>
          <w:sz w:val="24"/>
          <w:szCs w:val="24"/>
          <w:lang w:val="en-US"/>
        </w:rPr>
        <w:t>MnOx</w:t>
      </w:r>
      <w:proofErr w:type="spellEnd"/>
      <w:r w:rsidR="00943498" w:rsidRPr="00FF52F0">
        <w:rPr>
          <w:rFonts w:ascii="Times New Roman" w:hAnsi="Times New Roman" w:cs="Times New Roman"/>
          <w:sz w:val="24"/>
          <w:szCs w:val="24"/>
          <w:lang w:val="en-US"/>
        </w:rPr>
        <w:t xml:space="preserve"> </w:t>
      </w:r>
      <w:r w:rsidR="004F7CE3">
        <w:rPr>
          <w:rFonts w:ascii="Times New Roman" w:hAnsi="Times New Roman" w:cs="Times New Roman"/>
          <w:sz w:val="24"/>
          <w:szCs w:val="24"/>
          <w:lang w:val="en-US"/>
        </w:rPr>
        <w:t>forming the</w:t>
      </w:r>
      <w:r w:rsidR="00D07DAF">
        <w:rPr>
          <w:rFonts w:ascii="Times New Roman" w:hAnsi="Times New Roman" w:cs="Times New Roman"/>
          <w:sz w:val="24"/>
          <w:szCs w:val="24"/>
          <w:lang w:val="en-US"/>
        </w:rPr>
        <w:t>se</w:t>
      </w:r>
      <w:r w:rsidR="004F7CE3">
        <w:rPr>
          <w:rFonts w:ascii="Times New Roman" w:hAnsi="Times New Roman" w:cs="Times New Roman"/>
          <w:sz w:val="24"/>
          <w:szCs w:val="24"/>
          <w:lang w:val="en-US"/>
        </w:rPr>
        <w:t xml:space="preserve"> nanoflowers</w:t>
      </w:r>
      <w:r w:rsidR="001A0138" w:rsidRPr="00FF52F0">
        <w:rPr>
          <w:rFonts w:ascii="Times New Roman" w:hAnsi="Times New Roman" w:cs="Times New Roman"/>
          <w:sz w:val="24"/>
          <w:szCs w:val="24"/>
          <w:lang w:val="en-US"/>
        </w:rPr>
        <w:t xml:space="preserve"> </w:t>
      </w:r>
      <w:r w:rsidR="007162BC">
        <w:rPr>
          <w:rFonts w:ascii="Times New Roman" w:hAnsi="Times New Roman" w:cs="Times New Roman"/>
          <w:sz w:val="24"/>
          <w:szCs w:val="24"/>
          <w:lang w:val="en-US"/>
        </w:rPr>
        <w:t>could not be</w:t>
      </w:r>
      <w:r w:rsidR="00270BA2">
        <w:rPr>
          <w:rFonts w:ascii="Times New Roman" w:hAnsi="Times New Roman" w:cs="Times New Roman"/>
          <w:sz w:val="24"/>
          <w:szCs w:val="24"/>
          <w:lang w:val="en-US"/>
        </w:rPr>
        <w:t xml:space="preserve"> </w:t>
      </w:r>
      <w:r w:rsidR="0038372C" w:rsidRPr="00FF52F0">
        <w:rPr>
          <w:rFonts w:ascii="Times New Roman" w:hAnsi="Times New Roman" w:cs="Times New Roman"/>
          <w:sz w:val="24"/>
          <w:szCs w:val="24"/>
          <w:lang w:val="en-US"/>
        </w:rPr>
        <w:t>distinguish</w:t>
      </w:r>
      <w:r w:rsidR="007162BC">
        <w:rPr>
          <w:rFonts w:ascii="Times New Roman" w:hAnsi="Times New Roman" w:cs="Times New Roman"/>
          <w:sz w:val="24"/>
          <w:szCs w:val="24"/>
          <w:lang w:val="en-US"/>
        </w:rPr>
        <w:t>ed</w:t>
      </w:r>
      <w:r w:rsidR="00943498" w:rsidRPr="00FF52F0">
        <w:rPr>
          <w:rFonts w:ascii="Times New Roman" w:hAnsi="Times New Roman" w:cs="Times New Roman"/>
          <w:sz w:val="24"/>
          <w:szCs w:val="24"/>
          <w:lang w:val="en-US"/>
        </w:rPr>
        <w:t xml:space="preserve"> using XRD</w:t>
      </w:r>
      <w:r w:rsidR="00D07DAF">
        <w:rPr>
          <w:rFonts w:ascii="Times New Roman" w:hAnsi="Times New Roman" w:cs="Times New Roman"/>
          <w:sz w:val="24"/>
          <w:szCs w:val="24"/>
          <w:lang w:val="en-US"/>
        </w:rPr>
        <w:t>,</w:t>
      </w:r>
      <w:r w:rsidR="0038372C" w:rsidRPr="00FF52F0">
        <w:rPr>
          <w:rFonts w:ascii="Times New Roman" w:hAnsi="Times New Roman" w:cs="Times New Roman"/>
          <w:sz w:val="24"/>
          <w:szCs w:val="24"/>
          <w:lang w:val="en-US"/>
        </w:rPr>
        <w:t xml:space="preserve"> </w:t>
      </w:r>
      <w:r w:rsidR="004F7CE3">
        <w:rPr>
          <w:rFonts w:ascii="Times New Roman" w:hAnsi="Times New Roman" w:cs="Times New Roman"/>
          <w:sz w:val="24"/>
          <w:szCs w:val="24"/>
          <w:lang w:val="en-US"/>
        </w:rPr>
        <w:t xml:space="preserve">likely </w:t>
      </w:r>
      <w:r w:rsidR="0038372C" w:rsidRPr="00FF52F0">
        <w:rPr>
          <w:rFonts w:ascii="Times New Roman" w:hAnsi="Times New Roman" w:cs="Times New Roman"/>
          <w:sz w:val="24"/>
          <w:szCs w:val="24"/>
          <w:lang w:val="en-US"/>
        </w:rPr>
        <w:t>due to the</w:t>
      </w:r>
      <w:r w:rsidR="004F5E3C" w:rsidRPr="00FF52F0">
        <w:rPr>
          <w:rFonts w:ascii="Times New Roman" w:hAnsi="Times New Roman" w:cs="Times New Roman"/>
          <w:sz w:val="24"/>
          <w:szCs w:val="24"/>
          <w:lang w:val="en-US"/>
        </w:rPr>
        <w:t xml:space="preserve"> </w:t>
      </w:r>
      <w:r w:rsidR="00D07DAF">
        <w:rPr>
          <w:rFonts w:ascii="Times New Roman" w:hAnsi="Times New Roman" w:cs="Times New Roman"/>
          <w:sz w:val="24"/>
          <w:szCs w:val="24"/>
          <w:lang w:val="en-US"/>
        </w:rPr>
        <w:t xml:space="preserve">high concentration of </w:t>
      </w:r>
      <w:r w:rsidR="0038372C" w:rsidRPr="00FF52F0">
        <w:rPr>
          <w:rFonts w:ascii="Times New Roman" w:hAnsi="Times New Roman" w:cs="Times New Roman"/>
          <w:sz w:val="24"/>
          <w:szCs w:val="24"/>
          <w:lang w:val="en-US"/>
        </w:rPr>
        <w:t>MnCO</w:t>
      </w:r>
      <w:r w:rsidR="0038372C" w:rsidRPr="00FF52F0">
        <w:rPr>
          <w:rFonts w:ascii="Times New Roman" w:hAnsi="Times New Roman" w:cs="Times New Roman"/>
          <w:sz w:val="24"/>
          <w:szCs w:val="24"/>
          <w:vertAlign w:val="subscript"/>
          <w:lang w:val="en-US"/>
        </w:rPr>
        <w:t>3</w:t>
      </w:r>
      <w:r w:rsidR="00C81EA9" w:rsidRPr="00FF52F0">
        <w:rPr>
          <w:rFonts w:ascii="Times New Roman" w:hAnsi="Times New Roman" w:cs="Times New Roman"/>
          <w:sz w:val="24"/>
          <w:szCs w:val="24"/>
          <w:vertAlign w:val="subscript"/>
          <w:lang w:val="en-US"/>
        </w:rPr>
        <w:t xml:space="preserve"> </w:t>
      </w:r>
      <w:r w:rsidR="00D07DAF">
        <w:rPr>
          <w:rFonts w:ascii="Times New Roman" w:hAnsi="Times New Roman" w:cs="Times New Roman"/>
          <w:sz w:val="24"/>
          <w:szCs w:val="24"/>
          <w:lang w:val="en-US"/>
        </w:rPr>
        <w:t xml:space="preserve">mixed with </w:t>
      </w:r>
      <w:r w:rsidR="001D6FD1" w:rsidRPr="00FF52F0">
        <w:rPr>
          <w:rFonts w:ascii="Times New Roman" w:hAnsi="Times New Roman" w:cs="Times New Roman"/>
          <w:sz w:val="24"/>
          <w:szCs w:val="24"/>
          <w:lang w:val="en-US"/>
        </w:rPr>
        <w:t xml:space="preserve">amorphous </w:t>
      </w:r>
      <w:r w:rsidR="00D07DAF">
        <w:rPr>
          <w:rFonts w:ascii="Times New Roman" w:hAnsi="Times New Roman" w:cs="Times New Roman"/>
          <w:sz w:val="24"/>
          <w:szCs w:val="24"/>
          <w:lang w:val="en-US"/>
        </w:rPr>
        <w:t xml:space="preserve">and/or crystalline </w:t>
      </w:r>
      <w:proofErr w:type="spellStart"/>
      <w:r w:rsidR="001D6FD1" w:rsidRPr="00FF52F0">
        <w:rPr>
          <w:rFonts w:ascii="Times New Roman" w:hAnsi="Times New Roman" w:cs="Times New Roman"/>
          <w:sz w:val="24"/>
          <w:szCs w:val="24"/>
          <w:lang w:val="en-US"/>
        </w:rPr>
        <w:t>Mn</w:t>
      </w:r>
      <w:r w:rsidR="00C81EA9" w:rsidRPr="00FF52F0">
        <w:rPr>
          <w:rFonts w:ascii="Times New Roman" w:hAnsi="Times New Roman" w:cs="Times New Roman"/>
          <w:sz w:val="24"/>
          <w:szCs w:val="24"/>
          <w:lang w:val="en-US"/>
        </w:rPr>
        <w:t>Ox</w:t>
      </w:r>
      <w:proofErr w:type="spellEnd"/>
      <w:r w:rsidR="00D07DAF">
        <w:rPr>
          <w:rFonts w:ascii="Times New Roman" w:hAnsi="Times New Roman" w:cs="Times New Roman"/>
          <w:sz w:val="24"/>
          <w:szCs w:val="24"/>
          <w:lang w:val="en-US"/>
        </w:rPr>
        <w:t xml:space="preserve">. </w:t>
      </w:r>
    </w:p>
    <w:p w14:paraId="6BE47BC1" w14:textId="48B4168A" w:rsidR="00895818" w:rsidRPr="00AF74AC" w:rsidRDefault="00895818" w:rsidP="00E5360E">
      <w:pPr>
        <w:pStyle w:val="Heading2"/>
      </w:pPr>
      <w:r w:rsidRPr="00AF74AC">
        <w:t>Microbial commu</w:t>
      </w:r>
      <w:r w:rsidR="00F2581B" w:rsidRPr="00AF74AC">
        <w:t xml:space="preserve">nity </w:t>
      </w:r>
      <w:r w:rsidR="00D42E24" w:rsidRPr="00AF74AC">
        <w:t>enrichment in</w:t>
      </w:r>
      <w:r w:rsidR="00F2581B" w:rsidRPr="00AF74AC">
        <w:t xml:space="preserve">to specialized </w:t>
      </w:r>
      <w:proofErr w:type="spellStart"/>
      <w:r w:rsidR="00F2581B" w:rsidRPr="00AF74AC">
        <w:t>MnOB</w:t>
      </w:r>
      <w:proofErr w:type="spellEnd"/>
      <w:r w:rsidR="00305F58" w:rsidRPr="00AF74AC">
        <w:t xml:space="preserve"> populations</w:t>
      </w:r>
    </w:p>
    <w:p w14:paraId="10BF3889" w14:textId="77777777" w:rsidR="00694A59" w:rsidRDefault="00AA0D8A" w:rsidP="00007B63">
      <w:pPr>
        <w:spacing w:after="0" w:line="480" w:lineRule="auto"/>
        <w:rPr>
          <w:rFonts w:ascii="Times New Roman" w:hAnsi="Times New Roman" w:cs="Times New Roman"/>
          <w:iCs/>
          <w:sz w:val="24"/>
          <w:szCs w:val="24"/>
          <w:lang w:val="en-US"/>
        </w:rPr>
      </w:pPr>
      <w:r w:rsidRPr="00AF74AC">
        <w:rPr>
          <w:rFonts w:ascii="Times New Roman" w:eastAsia="Calibri" w:hAnsi="Times New Roman" w:cs="Times New Roman"/>
          <w:iCs/>
          <w:kern w:val="0"/>
          <w:sz w:val="24"/>
          <w:szCs w:val="24"/>
          <w:lang w:val="en-US"/>
          <w14:ligatures w14:val="none"/>
        </w:rPr>
        <w:t>Different (putative)</w:t>
      </w:r>
      <w:r w:rsidR="00F2581B" w:rsidRPr="00AF74AC">
        <w:rPr>
          <w:rFonts w:ascii="Times New Roman" w:eastAsia="Calibri" w:hAnsi="Times New Roman" w:cs="Times New Roman"/>
          <w:iCs/>
          <w:kern w:val="0"/>
          <w:sz w:val="24"/>
          <w:szCs w:val="24"/>
          <w:lang w:val="en-US"/>
          <w14:ligatures w14:val="none"/>
        </w:rPr>
        <w:t xml:space="preserve"> </w:t>
      </w:r>
      <w:proofErr w:type="spellStart"/>
      <w:r w:rsidR="00F2581B" w:rsidRPr="00AF74AC">
        <w:rPr>
          <w:rFonts w:ascii="Times New Roman" w:eastAsia="Calibri" w:hAnsi="Times New Roman" w:cs="Times New Roman"/>
          <w:iCs/>
          <w:kern w:val="0"/>
          <w:sz w:val="24"/>
          <w:szCs w:val="24"/>
          <w:lang w:val="en-US"/>
          <w14:ligatures w14:val="none"/>
        </w:rPr>
        <w:t>MnOB</w:t>
      </w:r>
      <w:proofErr w:type="spellEnd"/>
      <w:r w:rsidR="00F2581B" w:rsidRPr="00AF74AC">
        <w:rPr>
          <w:rFonts w:ascii="Times New Roman" w:eastAsia="Calibri" w:hAnsi="Times New Roman" w:cs="Times New Roman"/>
          <w:iCs/>
          <w:kern w:val="0"/>
          <w:sz w:val="24"/>
          <w:szCs w:val="24"/>
          <w:lang w:val="en-US"/>
          <w14:ligatures w14:val="none"/>
        </w:rPr>
        <w:t xml:space="preserve"> have been </w:t>
      </w:r>
      <w:r w:rsidRPr="00AF74AC">
        <w:rPr>
          <w:rFonts w:ascii="Times New Roman" w:eastAsia="Calibri" w:hAnsi="Times New Roman" w:cs="Times New Roman"/>
          <w:iCs/>
          <w:kern w:val="0"/>
          <w:sz w:val="24"/>
          <w:szCs w:val="24"/>
          <w:lang w:val="en-US"/>
          <w14:ligatures w14:val="none"/>
        </w:rPr>
        <w:t xml:space="preserve">found in BAC filters </w:t>
      </w:r>
      <w:r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{"citationID":"YF92ZlSS","properties":{"formattedCitation":"(Bernstein et al., 2022)","plainCitation":"(Bernstein et al., 2022)","noteIndex":0},"citationItems":[{"id":1067,"uris":["http://zotero.org/groups/5035977/items/K8RIG8WI"],"itemData":{"id":1067,"type":"article-journal","abstract":"A comparison of granular and biological activated carbon (GAC and BAC) media used for drinking water treatment was made to assess differences in surface elemental composition. Fresh GAC, recently commissioned GAC and end-of-service life BAC from a water treatment plant in New Zealand were analyzed using scanning electron microscopy, energy-dispersive spectroscopy, and inductively coupled plasma-mass spectrometry (ICP-MS). Imaging revealed dense microbial colonization of the BAC surface compared to GAC media, and a mineralized surface layer high in manganese and oxygen. ICP-MS analysis also confirmed high levels of Mn in the BAC media relative to GAC media. As many bacterial species known to colonize BAC filters are also known as Mn oxidizers, this suggests a biogenic origin of the Mn-oxide deposition on the BAC surface. Given the properties of Mn-oxides, they may be implicated in the mechanism by which bacteria capture and metabolize substrates in BAC filters.","container-title":"AWWA Water Science","DOI":"10.1002/aws2.1300","ISSN":"2577-8161","issue":"4","language":"en","note":"_eprint: https://onlinelibrary.wiley.com/doi/pdf/10.1002/aws2.1300","page":"e1300","source":"Wiley Online Library","title":"Accumulation of manganese oxides in biological activated carbon filters: Implications for biodegradation studies","title-short":"Accumulation of manganese oxides in biological activated carbon filters","volume":"4","author":[{"family":"Bernstein","given":"Daniel R."},{"family":"Glasgow","given":"Graeme D. E."},{"family":"Lay","given":"Mark C."},{"family":"Manley-Harris","given":"Merilyn"}],"issued":{"date-parts":[["2022"]]}}}],"schema":"https://github.com/citation-style-language/schema/raw/master/csl-citation.json"} </w:instrText>
      </w:r>
      <w:r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(Bernstein et al., 2022)</w:t>
      </w:r>
      <w:r w:rsidRPr="00AF74AC">
        <w:rPr>
          <w:rFonts w:ascii="Times New Roman" w:eastAsia="Calibri" w:hAnsi="Times New Roman" w:cs="Times New Roman"/>
          <w:iCs/>
          <w:kern w:val="0"/>
          <w:sz w:val="24"/>
          <w:szCs w:val="24"/>
          <w:lang w:val="en-US"/>
          <w14:ligatures w14:val="none"/>
        </w:rPr>
        <w:fldChar w:fldCharType="end"/>
      </w:r>
      <w:r w:rsidRPr="00AF74AC">
        <w:rPr>
          <w:rFonts w:ascii="Times New Roman" w:eastAsia="Calibri" w:hAnsi="Times New Roman" w:cs="Times New Roman"/>
          <w:iCs/>
          <w:kern w:val="0"/>
          <w:sz w:val="24"/>
          <w:szCs w:val="24"/>
          <w:lang w:val="en-US"/>
          <w14:ligatures w14:val="none"/>
        </w:rPr>
        <w:t xml:space="preserve">, </w:t>
      </w:r>
      <w:r w:rsidR="00D42E24" w:rsidRPr="00AF74AC">
        <w:rPr>
          <w:rFonts w:ascii="Times New Roman" w:eastAsia="Calibri" w:hAnsi="Times New Roman" w:cs="Times New Roman"/>
          <w:iCs/>
          <w:kern w:val="0"/>
          <w:sz w:val="24"/>
          <w:szCs w:val="24"/>
          <w:lang w:val="en-US"/>
          <w14:ligatures w14:val="none"/>
        </w:rPr>
        <w:t>and better</w:t>
      </w:r>
      <w:r w:rsidR="00764F25" w:rsidRPr="00AF74AC">
        <w:rPr>
          <w:rFonts w:ascii="Times New Roman" w:eastAsia="Calibri" w:hAnsi="Times New Roman" w:cs="Times New Roman"/>
          <w:iCs/>
          <w:kern w:val="0"/>
          <w:sz w:val="24"/>
          <w:szCs w:val="24"/>
          <w:lang w:val="en-US"/>
          <w14:ligatures w14:val="none"/>
        </w:rPr>
        <w:t>-</w:t>
      </w:r>
      <w:r w:rsidR="00D42E24" w:rsidRPr="00AF74AC">
        <w:rPr>
          <w:rFonts w:ascii="Times New Roman" w:eastAsia="Calibri" w:hAnsi="Times New Roman" w:cs="Times New Roman"/>
          <w:iCs/>
          <w:kern w:val="0"/>
          <w:sz w:val="24"/>
          <w:szCs w:val="24"/>
          <w:lang w:val="en-US"/>
          <w14:ligatures w14:val="none"/>
        </w:rPr>
        <w:t>described</w:t>
      </w:r>
      <w:r w:rsidR="0048646A" w:rsidRPr="00AF74AC">
        <w:rPr>
          <w:rFonts w:ascii="Times New Roman" w:eastAsia="Calibri" w:hAnsi="Times New Roman" w:cs="Times New Roman"/>
          <w:iCs/>
          <w:kern w:val="0"/>
          <w:sz w:val="24"/>
          <w:szCs w:val="24"/>
          <w:lang w:val="en-US"/>
          <w14:ligatures w14:val="none"/>
        </w:rPr>
        <w:t xml:space="preserve"> isolated species are affiliated </w:t>
      </w:r>
      <w:r w:rsidR="00764F25" w:rsidRPr="00AF74AC">
        <w:rPr>
          <w:rFonts w:ascii="Times New Roman" w:eastAsia="Calibri" w:hAnsi="Times New Roman" w:cs="Times New Roman"/>
          <w:iCs/>
          <w:kern w:val="0"/>
          <w:sz w:val="24"/>
          <w:szCs w:val="24"/>
          <w:lang w:val="en-US"/>
          <w14:ligatures w14:val="none"/>
        </w:rPr>
        <w:t xml:space="preserve">with </w:t>
      </w:r>
      <w:r w:rsidRPr="00AF74AC">
        <w:rPr>
          <w:rFonts w:ascii="Times New Roman" w:eastAsia="Calibri" w:hAnsi="Times New Roman" w:cs="Times New Roman"/>
          <w:iCs/>
          <w:kern w:val="0"/>
          <w:sz w:val="24"/>
          <w:szCs w:val="24"/>
          <w:lang w:val="en-US"/>
          <w14:ligatures w14:val="none"/>
        </w:rPr>
        <w:t xml:space="preserve">the phyla </w:t>
      </w:r>
      <w:proofErr w:type="spellStart"/>
      <w:r w:rsidR="0021525C" w:rsidRPr="00AF74AC">
        <w:rPr>
          <w:rFonts w:ascii="Times New Roman" w:eastAsia="Calibri" w:hAnsi="Times New Roman" w:cs="Times New Roman"/>
          <w:i/>
          <w:kern w:val="0"/>
          <w:sz w:val="24"/>
          <w:szCs w:val="24"/>
          <w:lang w:val="en-US"/>
          <w14:ligatures w14:val="none"/>
        </w:rPr>
        <w:t>Actinomycetota</w:t>
      </w:r>
      <w:proofErr w:type="spellEnd"/>
      <w:r w:rsidR="0021525C" w:rsidRPr="00AF74AC">
        <w:rPr>
          <w:rFonts w:ascii="Times New Roman" w:eastAsia="Calibri" w:hAnsi="Times New Roman" w:cs="Times New Roman"/>
          <w:i/>
          <w:kern w:val="0"/>
          <w:sz w:val="24"/>
          <w:szCs w:val="24"/>
          <w:lang w:val="en-US"/>
          <w14:ligatures w14:val="none"/>
        </w:rPr>
        <w:t xml:space="preserve">, </w:t>
      </w:r>
      <w:proofErr w:type="spellStart"/>
      <w:r w:rsidR="0021525C" w:rsidRPr="00AF74AC">
        <w:rPr>
          <w:rFonts w:ascii="Times New Roman" w:eastAsia="Calibri" w:hAnsi="Times New Roman" w:cs="Times New Roman"/>
          <w:i/>
          <w:kern w:val="0"/>
          <w:sz w:val="24"/>
          <w:szCs w:val="24"/>
          <w:lang w:val="en-US"/>
          <w14:ligatures w14:val="none"/>
        </w:rPr>
        <w:t>Bacteroidota</w:t>
      </w:r>
      <w:proofErr w:type="spellEnd"/>
      <w:r w:rsidR="0021525C" w:rsidRPr="00AF74AC">
        <w:rPr>
          <w:rFonts w:ascii="Times New Roman" w:eastAsia="Calibri" w:hAnsi="Times New Roman" w:cs="Times New Roman"/>
          <w:i/>
          <w:kern w:val="0"/>
          <w:sz w:val="24"/>
          <w:szCs w:val="24"/>
          <w:lang w:val="en-US"/>
          <w14:ligatures w14:val="none"/>
        </w:rPr>
        <w:t xml:space="preserve">, </w:t>
      </w:r>
      <w:proofErr w:type="spellStart"/>
      <w:r w:rsidR="0021525C" w:rsidRPr="00AF74AC">
        <w:rPr>
          <w:rFonts w:ascii="Times New Roman" w:eastAsia="Calibri" w:hAnsi="Times New Roman" w:cs="Times New Roman"/>
          <w:i/>
          <w:kern w:val="0"/>
          <w:sz w:val="24"/>
          <w:szCs w:val="24"/>
          <w:lang w:val="en-US"/>
          <w14:ligatures w14:val="none"/>
        </w:rPr>
        <w:t>Bacillota</w:t>
      </w:r>
      <w:proofErr w:type="spellEnd"/>
      <w:r w:rsidR="0021525C" w:rsidRPr="00AF74AC">
        <w:rPr>
          <w:rFonts w:ascii="Times New Roman" w:eastAsia="Calibri" w:hAnsi="Times New Roman" w:cs="Times New Roman"/>
          <w:i/>
          <w:kern w:val="0"/>
          <w:sz w:val="24"/>
          <w:szCs w:val="24"/>
          <w:lang w:val="en-US"/>
          <w14:ligatures w14:val="none"/>
        </w:rPr>
        <w:t xml:space="preserve">, </w:t>
      </w:r>
      <w:r w:rsidR="0021525C" w:rsidRPr="00AF74AC">
        <w:rPr>
          <w:rFonts w:ascii="Times New Roman" w:eastAsia="Calibri" w:hAnsi="Times New Roman" w:cs="Times New Roman"/>
          <w:iCs/>
          <w:kern w:val="0"/>
          <w:sz w:val="24"/>
          <w:szCs w:val="24"/>
          <w:lang w:val="en-US"/>
          <w14:ligatures w14:val="none"/>
        </w:rPr>
        <w:t xml:space="preserve">and </w:t>
      </w:r>
      <w:proofErr w:type="spellStart"/>
      <w:r w:rsidR="0021525C" w:rsidRPr="00AF74AC">
        <w:rPr>
          <w:rFonts w:ascii="Times New Roman" w:eastAsia="Calibri" w:hAnsi="Times New Roman" w:cs="Times New Roman"/>
          <w:i/>
          <w:kern w:val="0"/>
          <w:sz w:val="24"/>
          <w:szCs w:val="24"/>
          <w:lang w:val="en-US"/>
          <w14:ligatures w14:val="none"/>
        </w:rPr>
        <w:t>Pseudomonadot</w:t>
      </w:r>
      <w:r w:rsidR="00F2581B" w:rsidRPr="00AF74AC">
        <w:rPr>
          <w:rFonts w:ascii="Times New Roman" w:eastAsia="Calibri" w:hAnsi="Times New Roman" w:cs="Times New Roman"/>
          <w:i/>
          <w:kern w:val="0"/>
          <w:sz w:val="24"/>
          <w:szCs w:val="24"/>
          <w:lang w:val="en-US"/>
          <w14:ligatures w14:val="none"/>
        </w:rPr>
        <w:t>a</w:t>
      </w:r>
      <w:proofErr w:type="spellEnd"/>
      <w:r w:rsidR="00F2581B" w:rsidRPr="00AF74AC">
        <w:rPr>
          <w:rFonts w:ascii="Times New Roman" w:eastAsia="Calibri" w:hAnsi="Times New Roman" w:cs="Times New Roman"/>
          <w:iCs/>
          <w:kern w:val="0"/>
          <w:sz w:val="24"/>
          <w:szCs w:val="24"/>
          <w:lang w:val="en-US"/>
          <w14:ligatures w14:val="none"/>
        </w:rPr>
        <w:t xml:space="preserve"> </w:t>
      </w:r>
      <w:r w:rsidR="00F2581B" w:rsidRPr="00AF74AC">
        <w:rPr>
          <w:rFonts w:ascii="Times New Roman" w:eastAsia="Calibri" w:hAnsi="Times New Roman" w:cs="Times New Roman"/>
          <w:iCs/>
          <w:kern w:val="0"/>
          <w:sz w:val="24"/>
          <w:szCs w:val="24"/>
          <w:lang w:val="en-US"/>
          <w14:ligatures w14:val="none"/>
        </w:rPr>
        <w:fldChar w:fldCharType="begin"/>
      </w:r>
      <w:r w:rsidR="00E53609">
        <w:rPr>
          <w:rFonts w:ascii="Times New Roman" w:eastAsia="Calibri" w:hAnsi="Times New Roman" w:cs="Times New Roman"/>
          <w:iCs/>
          <w:kern w:val="0"/>
          <w:sz w:val="24"/>
          <w:szCs w:val="24"/>
          <w:lang w:val="en-US"/>
          <w14:ligatures w14:val="none"/>
        </w:rPr>
        <w:instrText xml:space="preserve"> ADDIN ZOTERO_ITEM CSL_CITATION {"citationID":"gx8rblB9","properties":{"formattedCitation":"(Zhou and Fu, 2020)","plainCitation":"(Zhou and Fu, 2020)","noteIndex":0},"citationItems":[{"id":1054,"uris":["http://zotero.org/groups/5035977/items/44JSYIR7"],"itemData":{"id":1054,"type":"article-journal","abstract":"Manganese oxides are the strongest natural oxidants in our environments aside from oxygen. Most natural manganese oxides are produced through the Mn(II) oxidation process driven by microbes. Biogenic manganese oxides (BioMnOx) are usually amorphous and rich in defects and possess large surface areas, resulting in high oxidative reactivity and strong absorption capacity for many emerging pollutants. Up to date, numerous of Mn(II) oxidation microbes (MnOM) have been isolated and characterized. Both directly enzymatic or indirectly abiotic Mn(II) oxidation processes were found in MnOM, but a systemic summarization about the Mn(II) oxidation mechanism is still lack. Moreover, the differentiation among BioMnOx produced by different MnOM needs to compare. As a potential oxidant and catalyst for pollutants removal, the role of BioMnOx in environmental remediation is also rarely mentioned. In this review, we focus on the Mn(II) oxidation process mediated by different MnOM, including their Mn(II) oxidation characterization and putative mechanism, as well as characterization of BioMnOx, and BioMnOx-related environmental remediation processes.","container-title":"Reviews in Environmental Science and Bio/Technology","DOI":"10.1007/s11157-020-09541-1","ISSN":"1572-9826","issue":"3","journalAbbreviation":"Rev Environ Sci Biotechnol","language":"en","page":"489-507","source":"Springer Link","title":"Manganese-oxidizing microbes and biogenic manganese oxides: characterization, Mn(II) oxidation mechanism and environmental relevance","title-short":"Manganese-oxidizing microbes and biogenic manganese oxides","volume":"19","author":[{"family":"Zhou","given":"Hao"},{"family":"Fu","given":"Chuang"}],"issued":{"date-parts":[["2020",9,1]]}}}],"schema":"https://github.com/citation-style-language/schema/raw/master/csl-citation.json"} </w:instrText>
      </w:r>
      <w:r w:rsidR="00F2581B" w:rsidRPr="00AF74AC">
        <w:rPr>
          <w:rFonts w:ascii="Times New Roman" w:eastAsia="Calibri" w:hAnsi="Times New Roman" w:cs="Times New Roman"/>
          <w:iCs/>
          <w:kern w:val="0"/>
          <w:sz w:val="24"/>
          <w:szCs w:val="24"/>
          <w:lang w:val="en-US"/>
          <w14:ligatures w14:val="none"/>
        </w:rPr>
        <w:fldChar w:fldCharType="separate"/>
      </w:r>
      <w:r w:rsidR="00003FCF" w:rsidRPr="00003FCF">
        <w:rPr>
          <w:rFonts w:ascii="Times New Roman" w:hAnsi="Times New Roman" w:cs="Times New Roman"/>
          <w:sz w:val="24"/>
        </w:rPr>
        <w:t>(Zhou and Fu, 2020)</w:t>
      </w:r>
      <w:r w:rsidR="00F2581B" w:rsidRPr="00AF74AC">
        <w:rPr>
          <w:rFonts w:ascii="Times New Roman" w:eastAsia="Calibri" w:hAnsi="Times New Roman" w:cs="Times New Roman"/>
          <w:iCs/>
          <w:kern w:val="0"/>
          <w:sz w:val="24"/>
          <w:szCs w:val="24"/>
          <w:lang w:val="en-US"/>
          <w14:ligatures w14:val="none"/>
        </w:rPr>
        <w:fldChar w:fldCharType="end"/>
      </w:r>
      <w:r w:rsidR="00F2581B" w:rsidRPr="00AF74AC">
        <w:rPr>
          <w:rFonts w:ascii="Times New Roman" w:eastAsia="Calibri" w:hAnsi="Times New Roman" w:cs="Times New Roman"/>
          <w:iCs/>
          <w:kern w:val="0"/>
          <w:sz w:val="24"/>
          <w:szCs w:val="24"/>
          <w:lang w:val="en-US"/>
          <w14:ligatures w14:val="none"/>
        </w:rPr>
        <w:t xml:space="preserve">. </w:t>
      </w:r>
      <w:r w:rsidR="00706B53" w:rsidRPr="00AF74AC">
        <w:rPr>
          <w:rFonts w:ascii="Times New Roman" w:hAnsi="Times New Roman" w:cs="Times New Roman"/>
          <w:sz w:val="24"/>
          <w:szCs w:val="24"/>
          <w:lang w:val="en-US"/>
        </w:rPr>
        <w:t>At</w:t>
      </w:r>
      <w:r w:rsidR="0074754A" w:rsidRPr="00AF74AC">
        <w:rPr>
          <w:rFonts w:ascii="Times New Roman" w:hAnsi="Times New Roman" w:cs="Times New Roman"/>
          <w:sz w:val="24"/>
          <w:szCs w:val="24"/>
          <w:lang w:val="en-US"/>
        </w:rPr>
        <w:t xml:space="preserve"> the</w:t>
      </w:r>
      <w:r w:rsidR="00706B53" w:rsidRPr="00AF74AC">
        <w:rPr>
          <w:rFonts w:ascii="Times New Roman" w:hAnsi="Times New Roman" w:cs="Times New Roman"/>
          <w:sz w:val="24"/>
          <w:szCs w:val="24"/>
          <w:lang w:val="en-US"/>
        </w:rPr>
        <w:t xml:space="preserve"> phylum level, in both </w:t>
      </w:r>
      <w:r w:rsidR="006E467A" w:rsidRPr="00AF74AC">
        <w:rPr>
          <w:rFonts w:ascii="Times New Roman" w:hAnsi="Times New Roman" w:cs="Times New Roman"/>
          <w:sz w:val="24"/>
          <w:szCs w:val="24"/>
          <w:lang w:val="en-US"/>
        </w:rPr>
        <w:t xml:space="preserve">September and January </w:t>
      </w:r>
      <w:r w:rsidR="00706B53" w:rsidRPr="00AF74AC">
        <w:rPr>
          <w:rFonts w:ascii="Times New Roman" w:hAnsi="Times New Roman" w:cs="Times New Roman"/>
          <w:sz w:val="24"/>
          <w:szCs w:val="24"/>
          <w:lang w:val="en-US"/>
        </w:rPr>
        <w:t>experiments</w:t>
      </w:r>
      <w:r w:rsidR="0074754A" w:rsidRPr="00AF74AC">
        <w:rPr>
          <w:rFonts w:ascii="Times New Roman" w:hAnsi="Times New Roman" w:cs="Times New Roman"/>
          <w:sz w:val="24"/>
          <w:szCs w:val="24"/>
          <w:lang w:val="en-US"/>
        </w:rPr>
        <w:t>,</w:t>
      </w:r>
      <w:r w:rsidR="00706B53" w:rsidRPr="00AF74AC">
        <w:rPr>
          <w:rFonts w:ascii="Times New Roman" w:hAnsi="Times New Roman" w:cs="Times New Roman"/>
          <w:sz w:val="24"/>
          <w:szCs w:val="24"/>
          <w:lang w:val="en-US"/>
        </w:rPr>
        <w:t xml:space="preserve"> there was an evident increase of 55% in </w:t>
      </w:r>
      <w:r w:rsidR="00764F25" w:rsidRPr="00AF74AC">
        <w:rPr>
          <w:rFonts w:ascii="Times New Roman" w:hAnsi="Times New Roman" w:cs="Times New Roman"/>
          <w:sz w:val="24"/>
          <w:szCs w:val="24"/>
          <w:lang w:val="en-US"/>
        </w:rPr>
        <w:t>the</w:t>
      </w:r>
      <w:r w:rsidR="00DB6ED1" w:rsidRPr="00AF74AC">
        <w:rPr>
          <w:rFonts w:ascii="Times New Roman" w:hAnsi="Times New Roman" w:cs="Times New Roman"/>
          <w:sz w:val="24"/>
          <w:szCs w:val="24"/>
          <w:lang w:val="en-US"/>
        </w:rPr>
        <w:t xml:space="preserve"> </w:t>
      </w:r>
      <w:r w:rsidR="006D1597" w:rsidRPr="00AF74AC">
        <w:rPr>
          <w:rFonts w:ascii="Times New Roman" w:hAnsi="Times New Roman" w:cs="Times New Roman"/>
          <w:sz w:val="24"/>
          <w:szCs w:val="24"/>
          <w:lang w:val="en-US"/>
        </w:rPr>
        <w:t xml:space="preserve">relative </w:t>
      </w:r>
      <w:r w:rsidR="00706B53" w:rsidRPr="00AF74AC">
        <w:rPr>
          <w:rFonts w:ascii="Times New Roman" w:hAnsi="Times New Roman" w:cs="Times New Roman"/>
          <w:sz w:val="24"/>
          <w:szCs w:val="24"/>
          <w:lang w:val="en-US"/>
        </w:rPr>
        <w:t xml:space="preserve">abundance </w:t>
      </w:r>
      <w:r w:rsidR="00677D18" w:rsidRPr="00AF74AC">
        <w:rPr>
          <w:rFonts w:ascii="Times New Roman" w:hAnsi="Times New Roman" w:cs="Times New Roman"/>
          <w:sz w:val="24"/>
          <w:szCs w:val="24"/>
          <w:lang w:val="en-US"/>
        </w:rPr>
        <w:t>of</w:t>
      </w:r>
      <w:r w:rsidR="00706B53" w:rsidRPr="00AF74AC">
        <w:rPr>
          <w:rFonts w:ascii="Times New Roman" w:hAnsi="Times New Roman" w:cs="Times New Roman"/>
          <w:sz w:val="24"/>
          <w:szCs w:val="24"/>
          <w:lang w:val="en-US"/>
        </w:rPr>
        <w:t xml:space="preserve"> </w:t>
      </w:r>
      <w:proofErr w:type="spellStart"/>
      <w:r w:rsidR="00706B53" w:rsidRPr="00FF52F0">
        <w:rPr>
          <w:rFonts w:ascii="Times New Roman" w:hAnsi="Times New Roman" w:cs="Times New Roman"/>
          <w:i/>
          <w:sz w:val="24"/>
          <w:szCs w:val="24"/>
          <w:lang w:val="en-US"/>
        </w:rPr>
        <w:t>P</w:t>
      </w:r>
      <w:r w:rsidR="00DB6ED1" w:rsidRPr="00FF52F0">
        <w:rPr>
          <w:rFonts w:ascii="Times New Roman" w:hAnsi="Times New Roman" w:cs="Times New Roman"/>
          <w:i/>
          <w:sz w:val="24"/>
          <w:szCs w:val="24"/>
          <w:lang w:val="en-US"/>
        </w:rPr>
        <w:t>seudomonadot</w:t>
      </w:r>
      <w:r w:rsidR="00706B53" w:rsidRPr="00FF52F0">
        <w:rPr>
          <w:rFonts w:ascii="Times New Roman" w:hAnsi="Times New Roman" w:cs="Times New Roman"/>
          <w:i/>
          <w:sz w:val="24"/>
          <w:szCs w:val="24"/>
          <w:lang w:val="en-US"/>
        </w:rPr>
        <w:t>a</w:t>
      </w:r>
      <w:proofErr w:type="spellEnd"/>
      <w:r w:rsidR="00706B53" w:rsidRPr="00FF52F0">
        <w:rPr>
          <w:rFonts w:ascii="Times New Roman" w:hAnsi="Times New Roman" w:cs="Times New Roman"/>
          <w:sz w:val="24"/>
          <w:szCs w:val="24"/>
          <w:lang w:val="en-US"/>
        </w:rPr>
        <w:t xml:space="preserve"> </w:t>
      </w:r>
      <w:r w:rsidR="00DB6ED1" w:rsidRPr="00FF52F0">
        <w:rPr>
          <w:rFonts w:ascii="Times New Roman" w:hAnsi="Times New Roman" w:cs="Times New Roman"/>
          <w:sz w:val="24"/>
          <w:szCs w:val="24"/>
          <w:lang w:val="en-US"/>
        </w:rPr>
        <w:t xml:space="preserve">(formerly called </w:t>
      </w:r>
      <w:r w:rsidR="00DB6ED1" w:rsidRPr="00FF52F0">
        <w:rPr>
          <w:rFonts w:ascii="Times New Roman" w:hAnsi="Times New Roman" w:cs="Times New Roman"/>
          <w:i/>
          <w:sz w:val="24"/>
          <w:szCs w:val="24"/>
          <w:lang w:val="en-US"/>
        </w:rPr>
        <w:t>Proteobacteria</w:t>
      </w:r>
      <w:r w:rsidR="00DB6ED1" w:rsidRPr="00FF52F0">
        <w:rPr>
          <w:rFonts w:ascii="Times New Roman" w:hAnsi="Times New Roman" w:cs="Times New Roman"/>
          <w:sz w:val="24"/>
          <w:szCs w:val="24"/>
          <w:lang w:val="en-US"/>
        </w:rPr>
        <w:t xml:space="preserve">) </w:t>
      </w:r>
      <w:r w:rsidR="00706B53" w:rsidRPr="00FF52F0">
        <w:rPr>
          <w:rFonts w:ascii="Times New Roman" w:hAnsi="Times New Roman" w:cs="Times New Roman"/>
          <w:sz w:val="24"/>
          <w:szCs w:val="24"/>
          <w:lang w:val="en-US"/>
        </w:rPr>
        <w:t>when feeding Mn</w:t>
      </w:r>
      <w:r w:rsidR="00EB6BCC" w:rsidRPr="00EB6BCC">
        <w:rPr>
          <w:rFonts w:ascii="Times New Roman" w:hAnsi="Times New Roman" w:cs="Times New Roman"/>
          <w:sz w:val="24"/>
          <w:szCs w:val="24"/>
          <w:vertAlign w:val="superscript"/>
          <w:lang w:val="en-US"/>
        </w:rPr>
        <w:t>2+</w:t>
      </w:r>
      <w:r w:rsidR="00F2581B" w:rsidRPr="00FF52F0">
        <w:rPr>
          <w:rFonts w:ascii="Times New Roman" w:hAnsi="Times New Roman" w:cs="Times New Roman"/>
          <w:sz w:val="24"/>
          <w:szCs w:val="24"/>
          <w:lang w:val="en-US"/>
        </w:rPr>
        <w:t xml:space="preserve">, </w:t>
      </w:r>
      <w:r w:rsidR="00D42E24" w:rsidRPr="00FF52F0">
        <w:rPr>
          <w:rFonts w:ascii="Times New Roman" w:hAnsi="Times New Roman" w:cs="Times New Roman"/>
          <w:sz w:val="24"/>
          <w:szCs w:val="24"/>
          <w:lang w:val="en-US"/>
        </w:rPr>
        <w:t>with a concurrent</w:t>
      </w:r>
      <w:r w:rsidR="00350ADD">
        <w:rPr>
          <w:rFonts w:ascii="Times New Roman" w:hAnsi="Times New Roman" w:cs="Times New Roman"/>
          <w:sz w:val="24"/>
          <w:szCs w:val="24"/>
          <w:lang w:val="en-US"/>
        </w:rPr>
        <w:t xml:space="preserve"> </w:t>
      </w:r>
      <w:r w:rsidR="00D42E24" w:rsidRPr="00FF52F0">
        <w:rPr>
          <w:rFonts w:ascii="Times New Roman" w:hAnsi="Times New Roman" w:cs="Times New Roman"/>
          <w:sz w:val="24"/>
          <w:szCs w:val="24"/>
          <w:lang w:val="en-US"/>
        </w:rPr>
        <w:t xml:space="preserve">decrease </w:t>
      </w:r>
      <w:r w:rsidR="00F2581B" w:rsidRPr="00FF52F0">
        <w:rPr>
          <w:rFonts w:ascii="Times New Roman" w:hAnsi="Times New Roman" w:cs="Times New Roman"/>
          <w:sz w:val="24"/>
          <w:szCs w:val="24"/>
          <w:lang w:val="en-US"/>
        </w:rPr>
        <w:t>in m</w:t>
      </w:r>
      <w:r w:rsidR="00706B53" w:rsidRPr="00FF52F0">
        <w:rPr>
          <w:rFonts w:ascii="Times New Roman" w:hAnsi="Times New Roman" w:cs="Times New Roman"/>
          <w:sz w:val="24"/>
          <w:szCs w:val="24"/>
          <w:lang w:val="en-US"/>
        </w:rPr>
        <w:t>e</w:t>
      </w:r>
      <w:r w:rsidR="00F2581B" w:rsidRPr="00FF52F0">
        <w:rPr>
          <w:rFonts w:ascii="Times New Roman" w:hAnsi="Times New Roman" w:cs="Times New Roman"/>
          <w:sz w:val="24"/>
          <w:szCs w:val="24"/>
          <w:lang w:val="en-US"/>
        </w:rPr>
        <w:t>m</w:t>
      </w:r>
      <w:r w:rsidR="00706B53" w:rsidRPr="00FF52F0">
        <w:rPr>
          <w:rFonts w:ascii="Times New Roman" w:hAnsi="Times New Roman" w:cs="Times New Roman"/>
          <w:sz w:val="24"/>
          <w:szCs w:val="24"/>
          <w:lang w:val="en-US"/>
        </w:rPr>
        <w:t xml:space="preserve">bers of the phylum </w:t>
      </w:r>
      <w:proofErr w:type="spellStart"/>
      <w:r w:rsidR="00706B53" w:rsidRPr="00FF52F0">
        <w:rPr>
          <w:rFonts w:ascii="Times New Roman" w:hAnsi="Times New Roman" w:cs="Times New Roman"/>
          <w:i/>
          <w:sz w:val="24"/>
          <w:szCs w:val="24"/>
          <w:lang w:val="en-US"/>
        </w:rPr>
        <w:t>Bacteroid</w:t>
      </w:r>
      <w:r w:rsidR="00502012">
        <w:rPr>
          <w:rFonts w:ascii="Times New Roman" w:hAnsi="Times New Roman" w:cs="Times New Roman"/>
          <w:i/>
          <w:sz w:val="24"/>
          <w:szCs w:val="24"/>
          <w:lang w:val="en-US"/>
        </w:rPr>
        <w:t>ota</w:t>
      </w:r>
      <w:proofErr w:type="spellEnd"/>
      <w:r w:rsidR="00706B53" w:rsidRPr="00FF52F0">
        <w:rPr>
          <w:rFonts w:ascii="Times New Roman" w:hAnsi="Times New Roman" w:cs="Times New Roman"/>
          <w:sz w:val="24"/>
          <w:szCs w:val="24"/>
          <w:lang w:val="en-US"/>
        </w:rPr>
        <w:t xml:space="preserve">, </w:t>
      </w:r>
      <w:r w:rsidR="00D42E24" w:rsidRPr="00FF52F0">
        <w:rPr>
          <w:rFonts w:ascii="Times New Roman" w:hAnsi="Times New Roman" w:cs="Times New Roman"/>
          <w:sz w:val="24"/>
          <w:szCs w:val="24"/>
          <w:lang w:val="en-US"/>
        </w:rPr>
        <w:t xml:space="preserve">that </w:t>
      </w:r>
      <w:r w:rsidR="00706B53" w:rsidRPr="00FF52F0">
        <w:rPr>
          <w:rFonts w:ascii="Times New Roman" w:hAnsi="Times New Roman" w:cs="Times New Roman"/>
          <w:sz w:val="24"/>
          <w:szCs w:val="24"/>
          <w:lang w:val="en-US"/>
        </w:rPr>
        <w:t>dominat</w:t>
      </w:r>
      <w:r w:rsidR="00D42E24" w:rsidRPr="00FF52F0">
        <w:rPr>
          <w:rFonts w:ascii="Times New Roman" w:hAnsi="Times New Roman" w:cs="Times New Roman"/>
          <w:sz w:val="24"/>
          <w:szCs w:val="24"/>
          <w:lang w:val="en-US"/>
        </w:rPr>
        <w:t>ed</w:t>
      </w:r>
      <w:r w:rsidR="00706B53" w:rsidRPr="00FF52F0">
        <w:rPr>
          <w:rFonts w:ascii="Times New Roman" w:hAnsi="Times New Roman" w:cs="Times New Roman"/>
          <w:sz w:val="24"/>
          <w:szCs w:val="24"/>
          <w:lang w:val="en-US"/>
        </w:rPr>
        <w:t xml:space="preserve"> the </w:t>
      </w:r>
      <w:r w:rsidR="00684791" w:rsidRPr="00FF52F0">
        <w:rPr>
          <w:rFonts w:ascii="Times New Roman" w:hAnsi="Times New Roman" w:cs="Times New Roman"/>
          <w:sz w:val="24"/>
          <w:szCs w:val="24"/>
          <w:lang w:val="en-US"/>
        </w:rPr>
        <w:t>IB</w:t>
      </w:r>
      <w:r w:rsidR="00706B53" w:rsidRPr="00FF52F0">
        <w:rPr>
          <w:rFonts w:ascii="Times New Roman" w:hAnsi="Times New Roman" w:cs="Times New Roman"/>
          <w:sz w:val="24"/>
          <w:szCs w:val="24"/>
          <w:lang w:val="en-US"/>
        </w:rPr>
        <w:t xml:space="preserve"> </w:t>
      </w:r>
      <w:r w:rsidR="00D42E24" w:rsidRPr="00FF52F0">
        <w:rPr>
          <w:rFonts w:ascii="Times New Roman" w:hAnsi="Times New Roman" w:cs="Times New Roman"/>
          <w:sz w:val="24"/>
          <w:szCs w:val="24"/>
          <w:lang w:val="en-US"/>
        </w:rPr>
        <w:t xml:space="preserve">of </w:t>
      </w:r>
      <w:r w:rsidR="00706B53" w:rsidRPr="00FF52F0">
        <w:rPr>
          <w:rFonts w:ascii="Times New Roman" w:hAnsi="Times New Roman" w:cs="Times New Roman"/>
          <w:sz w:val="24"/>
          <w:szCs w:val="24"/>
          <w:lang w:val="en-US"/>
        </w:rPr>
        <w:t>both</w:t>
      </w:r>
      <w:r w:rsidR="00D42E24" w:rsidRPr="00FF52F0">
        <w:rPr>
          <w:rFonts w:ascii="Times New Roman" w:hAnsi="Times New Roman" w:cs="Times New Roman"/>
          <w:sz w:val="24"/>
          <w:szCs w:val="24"/>
          <w:lang w:val="en-US"/>
        </w:rPr>
        <w:t xml:space="preserve"> samplings </w:t>
      </w:r>
      <w:r w:rsidR="00706B53" w:rsidRPr="00FF52F0">
        <w:rPr>
          <w:rFonts w:ascii="Times New Roman" w:hAnsi="Times New Roman" w:cs="Times New Roman"/>
          <w:sz w:val="24"/>
          <w:szCs w:val="24"/>
          <w:lang w:val="en-US"/>
        </w:rPr>
        <w:t xml:space="preserve">(Fig. </w:t>
      </w:r>
      <w:r w:rsidR="005279F5" w:rsidRPr="00FF52F0">
        <w:rPr>
          <w:rFonts w:ascii="Times New Roman" w:hAnsi="Times New Roman" w:cs="Times New Roman"/>
          <w:sz w:val="24"/>
          <w:szCs w:val="24"/>
          <w:lang w:val="en-US"/>
        </w:rPr>
        <w:t>S3</w:t>
      </w:r>
      <w:r w:rsidR="00706B53" w:rsidRPr="00FF52F0">
        <w:rPr>
          <w:rFonts w:ascii="Times New Roman" w:hAnsi="Times New Roman" w:cs="Times New Roman"/>
          <w:sz w:val="24"/>
          <w:szCs w:val="24"/>
          <w:lang w:val="en-US"/>
        </w:rPr>
        <w:t xml:space="preserve">). </w:t>
      </w:r>
      <w:r w:rsidR="00096EEC" w:rsidRPr="00FF52F0">
        <w:rPr>
          <w:rFonts w:ascii="Times New Roman" w:hAnsi="Times New Roman" w:cs="Times New Roman"/>
          <w:sz w:val="24"/>
          <w:szCs w:val="24"/>
          <w:lang w:val="en-US"/>
        </w:rPr>
        <w:t xml:space="preserve">Within the phylum </w:t>
      </w:r>
      <w:proofErr w:type="spellStart"/>
      <w:r w:rsidR="00B17779" w:rsidRPr="00FF52F0">
        <w:rPr>
          <w:rFonts w:ascii="Times New Roman" w:hAnsi="Times New Roman" w:cs="Times New Roman"/>
          <w:i/>
          <w:iCs/>
          <w:sz w:val="24"/>
          <w:szCs w:val="24"/>
          <w:lang w:val="en-US"/>
        </w:rPr>
        <w:t>Pseudomonadota</w:t>
      </w:r>
      <w:proofErr w:type="spellEnd"/>
      <w:r w:rsidR="00096EEC" w:rsidRPr="00FF52F0">
        <w:rPr>
          <w:rFonts w:ascii="Times New Roman" w:hAnsi="Times New Roman" w:cs="Times New Roman"/>
          <w:sz w:val="24"/>
          <w:szCs w:val="24"/>
          <w:lang w:val="en-US"/>
        </w:rPr>
        <w:t xml:space="preserve">, members of the orders </w:t>
      </w:r>
      <w:proofErr w:type="spellStart"/>
      <w:r w:rsidR="00096EEC" w:rsidRPr="00FF52F0">
        <w:rPr>
          <w:rFonts w:ascii="Times New Roman" w:hAnsi="Times New Roman" w:cs="Times New Roman"/>
          <w:i/>
          <w:sz w:val="24"/>
          <w:szCs w:val="24"/>
          <w:lang w:val="en-US"/>
        </w:rPr>
        <w:t>Rhizobiales</w:t>
      </w:r>
      <w:proofErr w:type="spellEnd"/>
      <w:r w:rsidR="00096EEC" w:rsidRPr="00FF52F0">
        <w:rPr>
          <w:rFonts w:ascii="Times New Roman" w:hAnsi="Times New Roman" w:cs="Times New Roman"/>
          <w:sz w:val="24"/>
          <w:szCs w:val="24"/>
          <w:lang w:val="en-US"/>
        </w:rPr>
        <w:t xml:space="preserve"> and </w:t>
      </w:r>
      <w:proofErr w:type="spellStart"/>
      <w:r w:rsidR="00096EEC" w:rsidRPr="00FF52F0">
        <w:rPr>
          <w:rFonts w:ascii="Times New Roman" w:hAnsi="Times New Roman" w:cs="Times New Roman"/>
          <w:i/>
          <w:sz w:val="24"/>
          <w:szCs w:val="24"/>
          <w:lang w:val="en-US"/>
        </w:rPr>
        <w:t>Betaproteobacteriales</w:t>
      </w:r>
      <w:proofErr w:type="spellEnd"/>
      <w:r w:rsidR="00096EEC" w:rsidRPr="00FF52F0">
        <w:rPr>
          <w:rFonts w:ascii="Times New Roman" w:hAnsi="Times New Roman" w:cs="Times New Roman"/>
          <w:i/>
          <w:sz w:val="24"/>
          <w:szCs w:val="24"/>
          <w:lang w:val="en-US"/>
        </w:rPr>
        <w:t xml:space="preserve"> </w:t>
      </w:r>
      <w:r w:rsidR="00096EEC" w:rsidRPr="00FF52F0">
        <w:rPr>
          <w:rFonts w:ascii="Times New Roman" w:hAnsi="Times New Roman" w:cs="Times New Roman"/>
          <w:sz w:val="24"/>
          <w:szCs w:val="24"/>
          <w:lang w:val="en-US"/>
        </w:rPr>
        <w:t>had the highe</w:t>
      </w:r>
      <w:r w:rsidR="00777A3A" w:rsidRPr="00FF52F0">
        <w:rPr>
          <w:rFonts w:ascii="Times New Roman" w:hAnsi="Times New Roman" w:cs="Times New Roman"/>
          <w:sz w:val="24"/>
          <w:szCs w:val="24"/>
          <w:lang w:val="en-US"/>
        </w:rPr>
        <w:t>st</w:t>
      </w:r>
      <w:r w:rsidR="00096EEC" w:rsidRPr="00FF52F0">
        <w:rPr>
          <w:rFonts w:ascii="Times New Roman" w:hAnsi="Times New Roman" w:cs="Times New Roman"/>
          <w:sz w:val="24"/>
          <w:szCs w:val="24"/>
          <w:lang w:val="en-US"/>
        </w:rPr>
        <w:t xml:space="preserve"> increase </w:t>
      </w:r>
      <w:r w:rsidR="00AB220F" w:rsidRPr="00FF52F0">
        <w:rPr>
          <w:rFonts w:ascii="Times New Roman" w:hAnsi="Times New Roman" w:cs="Times New Roman"/>
          <w:sz w:val="24"/>
          <w:szCs w:val="24"/>
          <w:lang w:val="en-US"/>
        </w:rPr>
        <w:t>(between 70 and 80% in</w:t>
      </w:r>
      <w:r w:rsidR="00777A3A" w:rsidRPr="00FF52F0">
        <w:rPr>
          <w:rFonts w:ascii="Times New Roman" w:hAnsi="Times New Roman" w:cs="Times New Roman"/>
          <w:sz w:val="24"/>
          <w:szCs w:val="24"/>
          <w:lang w:val="en-US"/>
        </w:rPr>
        <w:t xml:space="preserve"> </w:t>
      </w:r>
      <w:r w:rsidR="00AB220F" w:rsidRPr="00FF52F0">
        <w:rPr>
          <w:rFonts w:ascii="Times New Roman" w:hAnsi="Times New Roman" w:cs="Times New Roman"/>
          <w:sz w:val="24"/>
          <w:szCs w:val="24"/>
          <w:lang w:val="en-US"/>
        </w:rPr>
        <w:t xml:space="preserve">comparison to the </w:t>
      </w:r>
      <w:r w:rsidR="00AD6F62" w:rsidRPr="00FF52F0">
        <w:rPr>
          <w:rFonts w:ascii="Times New Roman" w:hAnsi="Times New Roman" w:cs="Times New Roman"/>
          <w:sz w:val="24"/>
          <w:szCs w:val="24"/>
          <w:lang w:val="en-US"/>
        </w:rPr>
        <w:t>start-up IB</w:t>
      </w:r>
      <w:r w:rsidR="00AB220F" w:rsidRPr="00FF52F0">
        <w:rPr>
          <w:rFonts w:ascii="Times New Roman" w:hAnsi="Times New Roman" w:cs="Times New Roman"/>
          <w:sz w:val="24"/>
          <w:szCs w:val="24"/>
          <w:lang w:val="en-US"/>
        </w:rPr>
        <w:t xml:space="preserve">) </w:t>
      </w:r>
      <w:r w:rsidR="00F758B9" w:rsidRPr="00FF52F0">
        <w:rPr>
          <w:rFonts w:ascii="Times New Roman" w:hAnsi="Times New Roman" w:cs="Times New Roman"/>
          <w:sz w:val="24"/>
          <w:szCs w:val="24"/>
          <w:lang w:val="en-US"/>
        </w:rPr>
        <w:t>after 42-day</w:t>
      </w:r>
      <w:r w:rsidR="002C4A9A" w:rsidRPr="00FF52F0">
        <w:rPr>
          <w:rFonts w:ascii="Times New Roman" w:hAnsi="Times New Roman" w:cs="Times New Roman"/>
          <w:sz w:val="24"/>
          <w:szCs w:val="24"/>
          <w:lang w:val="en-US"/>
        </w:rPr>
        <w:t xml:space="preserve"> incubation </w:t>
      </w:r>
      <w:r w:rsidR="00AB220F" w:rsidRPr="00FF52F0">
        <w:rPr>
          <w:rFonts w:ascii="Times New Roman" w:hAnsi="Times New Roman" w:cs="Times New Roman"/>
          <w:sz w:val="24"/>
          <w:szCs w:val="24"/>
          <w:lang w:val="en-US"/>
        </w:rPr>
        <w:t xml:space="preserve">(Fig. </w:t>
      </w:r>
      <w:r w:rsidR="005279F5" w:rsidRPr="00FF52F0">
        <w:rPr>
          <w:rFonts w:ascii="Times New Roman" w:hAnsi="Times New Roman" w:cs="Times New Roman"/>
          <w:sz w:val="24"/>
          <w:szCs w:val="24"/>
          <w:lang w:val="en-US"/>
        </w:rPr>
        <w:t>S3</w:t>
      </w:r>
      <w:r w:rsidR="00AB220F" w:rsidRPr="00FF52F0">
        <w:rPr>
          <w:rFonts w:ascii="Times New Roman" w:hAnsi="Times New Roman" w:cs="Times New Roman"/>
          <w:sz w:val="24"/>
          <w:szCs w:val="24"/>
          <w:lang w:val="en-US"/>
        </w:rPr>
        <w:t>).</w:t>
      </w:r>
      <w:r w:rsidR="008620D5" w:rsidRPr="00FF52F0">
        <w:rPr>
          <w:rFonts w:ascii="Times New Roman" w:hAnsi="Times New Roman" w:cs="Times New Roman"/>
          <w:sz w:val="24"/>
          <w:szCs w:val="24"/>
          <w:lang w:val="en-US"/>
        </w:rPr>
        <w:t xml:space="preserve"> </w:t>
      </w:r>
      <w:bookmarkStart w:id="35" w:name="_Hlk135067897"/>
      <w:r w:rsidR="002712EB" w:rsidRPr="00FF52F0">
        <w:rPr>
          <w:rFonts w:ascii="Times New Roman" w:hAnsi="Times New Roman" w:cs="Times New Roman"/>
          <w:sz w:val="24"/>
          <w:szCs w:val="24"/>
          <w:lang w:val="en-US"/>
        </w:rPr>
        <w:t>The majority</w:t>
      </w:r>
      <w:r w:rsidR="00777A3A" w:rsidRPr="00FF52F0">
        <w:rPr>
          <w:rFonts w:ascii="Times New Roman" w:hAnsi="Times New Roman" w:cs="Times New Roman"/>
          <w:sz w:val="24"/>
          <w:szCs w:val="24"/>
          <w:lang w:val="en-US"/>
        </w:rPr>
        <w:t xml:space="preserve"> of</w:t>
      </w:r>
      <w:r w:rsidR="002712EB" w:rsidRPr="00FF52F0">
        <w:rPr>
          <w:rFonts w:ascii="Times New Roman" w:hAnsi="Times New Roman" w:cs="Times New Roman"/>
          <w:sz w:val="24"/>
          <w:szCs w:val="24"/>
          <w:lang w:val="en-US"/>
        </w:rPr>
        <w:t xml:space="preserve"> </w:t>
      </w:r>
      <w:proofErr w:type="spellStart"/>
      <w:r w:rsidR="002712EB" w:rsidRPr="00FF52F0">
        <w:rPr>
          <w:rFonts w:ascii="Times New Roman" w:hAnsi="Times New Roman" w:cs="Times New Roman"/>
          <w:i/>
          <w:sz w:val="24"/>
          <w:szCs w:val="24"/>
          <w:lang w:val="en-US"/>
        </w:rPr>
        <w:t>Bacteroid</w:t>
      </w:r>
      <w:r w:rsidR="00502012">
        <w:rPr>
          <w:rFonts w:ascii="Times New Roman" w:hAnsi="Times New Roman" w:cs="Times New Roman"/>
          <w:i/>
          <w:sz w:val="24"/>
          <w:szCs w:val="24"/>
          <w:lang w:val="en-US"/>
        </w:rPr>
        <w:t>ota</w:t>
      </w:r>
      <w:proofErr w:type="spellEnd"/>
      <w:r w:rsidR="002712EB" w:rsidRPr="00FF52F0">
        <w:rPr>
          <w:rFonts w:ascii="Times New Roman" w:hAnsi="Times New Roman" w:cs="Times New Roman"/>
          <w:i/>
          <w:sz w:val="24"/>
          <w:szCs w:val="24"/>
          <w:lang w:val="en-US"/>
        </w:rPr>
        <w:t xml:space="preserve"> </w:t>
      </w:r>
      <w:r w:rsidR="00F46A56" w:rsidRPr="00FF52F0">
        <w:rPr>
          <w:rFonts w:ascii="Times New Roman" w:hAnsi="Times New Roman" w:cs="Times New Roman"/>
          <w:iCs/>
          <w:sz w:val="24"/>
          <w:szCs w:val="24"/>
          <w:lang w:val="en-US"/>
        </w:rPr>
        <w:t xml:space="preserve">in the </w:t>
      </w:r>
      <w:r w:rsidR="00D67320" w:rsidRPr="00FF52F0">
        <w:rPr>
          <w:rFonts w:ascii="Times New Roman" w:hAnsi="Times New Roman" w:cs="Times New Roman"/>
          <w:iCs/>
          <w:sz w:val="24"/>
          <w:szCs w:val="24"/>
          <w:lang w:val="en-US"/>
        </w:rPr>
        <w:t>IB</w:t>
      </w:r>
      <w:r w:rsidR="00777A3A" w:rsidRPr="00FF52F0">
        <w:rPr>
          <w:rFonts w:ascii="Times New Roman" w:hAnsi="Times New Roman" w:cs="Times New Roman"/>
          <w:iCs/>
          <w:sz w:val="24"/>
          <w:szCs w:val="24"/>
          <w:lang w:val="en-US"/>
        </w:rPr>
        <w:t>,</w:t>
      </w:r>
      <w:r w:rsidR="00F46A56" w:rsidRPr="00FF52F0">
        <w:rPr>
          <w:rFonts w:ascii="Times New Roman" w:hAnsi="Times New Roman" w:cs="Times New Roman"/>
          <w:i/>
          <w:sz w:val="24"/>
          <w:szCs w:val="24"/>
          <w:lang w:val="en-US"/>
        </w:rPr>
        <w:t xml:space="preserve"> </w:t>
      </w:r>
      <w:r w:rsidR="002712EB" w:rsidRPr="00FF52F0">
        <w:rPr>
          <w:rFonts w:ascii="Times New Roman" w:hAnsi="Times New Roman" w:cs="Times New Roman"/>
          <w:sz w:val="24"/>
          <w:szCs w:val="24"/>
          <w:lang w:val="en-US"/>
        </w:rPr>
        <w:t xml:space="preserve">which </w:t>
      </w:r>
      <w:r w:rsidR="00B66DF0" w:rsidRPr="00FF52F0">
        <w:rPr>
          <w:rFonts w:ascii="Times New Roman" w:hAnsi="Times New Roman" w:cs="Times New Roman"/>
          <w:sz w:val="24"/>
          <w:szCs w:val="24"/>
          <w:lang w:val="en-US"/>
        </w:rPr>
        <w:t xml:space="preserve">relative </w:t>
      </w:r>
      <w:r w:rsidR="00AA5C0B" w:rsidRPr="00FF52F0">
        <w:rPr>
          <w:rFonts w:ascii="Times New Roman" w:hAnsi="Times New Roman" w:cs="Times New Roman"/>
          <w:sz w:val="24"/>
          <w:szCs w:val="24"/>
          <w:lang w:val="en-US"/>
        </w:rPr>
        <w:t xml:space="preserve">abundance </w:t>
      </w:r>
      <w:r w:rsidR="00B66DF0" w:rsidRPr="00FF52F0">
        <w:rPr>
          <w:rFonts w:ascii="Times New Roman" w:hAnsi="Times New Roman" w:cs="Times New Roman"/>
          <w:sz w:val="24"/>
          <w:szCs w:val="24"/>
          <w:lang w:val="en-US"/>
        </w:rPr>
        <w:t>decreased</w:t>
      </w:r>
      <w:r w:rsidR="002712EB" w:rsidRPr="00FF52F0">
        <w:rPr>
          <w:rFonts w:ascii="Times New Roman" w:hAnsi="Times New Roman" w:cs="Times New Roman"/>
          <w:sz w:val="24"/>
          <w:szCs w:val="24"/>
          <w:lang w:val="en-US"/>
        </w:rPr>
        <w:t xml:space="preserve"> </w:t>
      </w:r>
      <w:r w:rsidR="00194B7D">
        <w:rPr>
          <w:rFonts w:ascii="Times New Roman" w:hAnsi="Times New Roman" w:cs="Times New Roman"/>
          <w:sz w:val="24"/>
          <w:szCs w:val="24"/>
          <w:lang w:val="en-US"/>
        </w:rPr>
        <w:t>after 42 days</w:t>
      </w:r>
      <w:r w:rsidR="00777A3A" w:rsidRPr="00FF52F0">
        <w:rPr>
          <w:rFonts w:ascii="Times New Roman" w:hAnsi="Times New Roman" w:cs="Times New Roman"/>
          <w:sz w:val="24"/>
          <w:szCs w:val="24"/>
          <w:lang w:val="en-US"/>
        </w:rPr>
        <w:t>,</w:t>
      </w:r>
      <w:r w:rsidR="002712EB" w:rsidRPr="00FF52F0">
        <w:rPr>
          <w:rFonts w:ascii="Times New Roman" w:hAnsi="Times New Roman" w:cs="Times New Roman"/>
          <w:sz w:val="24"/>
          <w:szCs w:val="24"/>
          <w:lang w:val="en-US"/>
        </w:rPr>
        <w:t xml:space="preserve"> were affiliated</w:t>
      </w:r>
      <w:r w:rsidR="00777A3A" w:rsidRPr="00FF52F0">
        <w:rPr>
          <w:rFonts w:ascii="Times New Roman" w:hAnsi="Times New Roman" w:cs="Times New Roman"/>
          <w:sz w:val="24"/>
          <w:szCs w:val="24"/>
          <w:lang w:val="en-US"/>
        </w:rPr>
        <w:t xml:space="preserve"> with</w:t>
      </w:r>
      <w:r w:rsidR="002712EB" w:rsidRPr="00FF52F0">
        <w:rPr>
          <w:rFonts w:ascii="Times New Roman" w:hAnsi="Times New Roman" w:cs="Times New Roman"/>
          <w:sz w:val="24"/>
          <w:szCs w:val="24"/>
          <w:lang w:val="en-US"/>
        </w:rPr>
        <w:t xml:space="preserve"> the order </w:t>
      </w:r>
      <w:proofErr w:type="spellStart"/>
      <w:r w:rsidR="002712EB" w:rsidRPr="00FF52F0">
        <w:rPr>
          <w:rFonts w:ascii="Times New Roman" w:hAnsi="Times New Roman" w:cs="Times New Roman"/>
          <w:i/>
          <w:sz w:val="24"/>
          <w:szCs w:val="24"/>
          <w:lang w:val="en-US"/>
        </w:rPr>
        <w:t>Chitinophagale</w:t>
      </w:r>
      <w:r w:rsidR="0094162D" w:rsidRPr="00FF52F0">
        <w:rPr>
          <w:rFonts w:ascii="Times New Roman" w:hAnsi="Times New Roman" w:cs="Times New Roman"/>
          <w:i/>
          <w:sz w:val="24"/>
          <w:szCs w:val="24"/>
          <w:lang w:val="en-US"/>
        </w:rPr>
        <w:t>s</w:t>
      </w:r>
      <w:proofErr w:type="spellEnd"/>
      <w:r w:rsidR="0094162D" w:rsidRPr="00FF52F0">
        <w:rPr>
          <w:rFonts w:ascii="Times New Roman" w:hAnsi="Times New Roman" w:cs="Times New Roman"/>
          <w:i/>
          <w:sz w:val="24"/>
          <w:szCs w:val="24"/>
          <w:lang w:val="en-US"/>
        </w:rPr>
        <w:t xml:space="preserve"> </w:t>
      </w:r>
      <w:r w:rsidR="0094162D" w:rsidRPr="00FF52F0">
        <w:rPr>
          <w:rFonts w:ascii="Times New Roman" w:hAnsi="Times New Roman" w:cs="Times New Roman"/>
          <w:iCs/>
          <w:sz w:val="24"/>
          <w:szCs w:val="24"/>
          <w:lang w:val="en-US"/>
        </w:rPr>
        <w:t xml:space="preserve">(Fig. </w:t>
      </w:r>
      <w:r w:rsidR="005279F5" w:rsidRPr="00FF52F0">
        <w:rPr>
          <w:rFonts w:ascii="Times New Roman" w:hAnsi="Times New Roman" w:cs="Times New Roman"/>
          <w:iCs/>
          <w:sz w:val="24"/>
          <w:szCs w:val="24"/>
          <w:lang w:val="en-US"/>
        </w:rPr>
        <w:t>S3</w:t>
      </w:r>
      <w:r w:rsidR="0094162D" w:rsidRPr="00FF52F0">
        <w:rPr>
          <w:rFonts w:ascii="Times New Roman" w:hAnsi="Times New Roman" w:cs="Times New Roman"/>
          <w:iCs/>
          <w:sz w:val="24"/>
          <w:szCs w:val="24"/>
          <w:lang w:val="en-US"/>
        </w:rPr>
        <w:t>)</w:t>
      </w:r>
      <w:r w:rsidR="007D5B94" w:rsidRPr="00FF52F0">
        <w:rPr>
          <w:rFonts w:ascii="Times New Roman" w:hAnsi="Times New Roman" w:cs="Times New Roman"/>
          <w:i/>
          <w:sz w:val="24"/>
          <w:szCs w:val="24"/>
          <w:lang w:val="en-US"/>
        </w:rPr>
        <w:t xml:space="preserve">. </w:t>
      </w:r>
      <w:r w:rsidR="0094162D" w:rsidRPr="00FF52F0">
        <w:rPr>
          <w:rFonts w:ascii="Times New Roman" w:hAnsi="Times New Roman" w:cs="Times New Roman"/>
          <w:iCs/>
          <w:sz w:val="24"/>
          <w:szCs w:val="24"/>
          <w:lang w:val="en-US"/>
        </w:rPr>
        <w:t>M</w:t>
      </w:r>
      <w:r w:rsidR="007D5B94" w:rsidRPr="00FF52F0">
        <w:rPr>
          <w:rFonts w:ascii="Times New Roman" w:hAnsi="Times New Roman" w:cs="Times New Roman"/>
          <w:iCs/>
          <w:sz w:val="24"/>
          <w:szCs w:val="24"/>
          <w:lang w:val="en-US"/>
        </w:rPr>
        <w:t>embers of the two familie</w:t>
      </w:r>
      <w:r w:rsidR="0094162D" w:rsidRPr="00FF52F0">
        <w:rPr>
          <w:rFonts w:ascii="Times New Roman" w:hAnsi="Times New Roman" w:cs="Times New Roman"/>
          <w:iCs/>
          <w:sz w:val="24"/>
          <w:szCs w:val="24"/>
          <w:lang w:val="en-US"/>
        </w:rPr>
        <w:t>s</w:t>
      </w:r>
      <w:r w:rsidR="00EE3551" w:rsidRPr="00FF52F0">
        <w:rPr>
          <w:rFonts w:ascii="Times New Roman" w:hAnsi="Times New Roman" w:cs="Times New Roman"/>
          <w:iCs/>
          <w:sz w:val="24"/>
          <w:szCs w:val="24"/>
          <w:lang w:val="en-US"/>
        </w:rPr>
        <w:t xml:space="preserve"> of the order,</w:t>
      </w:r>
      <w:r w:rsidR="007D5B94" w:rsidRPr="00FF52F0">
        <w:rPr>
          <w:rFonts w:ascii="Times New Roman" w:hAnsi="Times New Roman" w:cs="Times New Roman"/>
          <w:i/>
          <w:sz w:val="24"/>
          <w:szCs w:val="24"/>
          <w:lang w:val="en-US"/>
        </w:rPr>
        <w:t xml:space="preserve"> </w:t>
      </w:r>
      <w:proofErr w:type="spellStart"/>
      <w:r w:rsidR="007D5B94" w:rsidRPr="00FF52F0">
        <w:rPr>
          <w:rFonts w:ascii="Times New Roman" w:hAnsi="Times New Roman" w:cs="Times New Roman"/>
          <w:i/>
          <w:sz w:val="24"/>
          <w:szCs w:val="24"/>
          <w:lang w:val="en-US"/>
        </w:rPr>
        <w:t>Chitinophagaceae</w:t>
      </w:r>
      <w:proofErr w:type="spellEnd"/>
      <w:r w:rsidR="007D5B94" w:rsidRPr="00FF52F0">
        <w:rPr>
          <w:rFonts w:ascii="Times New Roman" w:hAnsi="Times New Roman" w:cs="Times New Roman"/>
          <w:i/>
          <w:sz w:val="24"/>
          <w:szCs w:val="24"/>
          <w:lang w:val="en-US"/>
        </w:rPr>
        <w:t xml:space="preserve"> </w:t>
      </w:r>
      <w:r w:rsidR="007D5B94" w:rsidRPr="00FF52F0">
        <w:rPr>
          <w:rFonts w:ascii="Times New Roman" w:hAnsi="Times New Roman" w:cs="Times New Roman"/>
          <w:iCs/>
          <w:sz w:val="24"/>
          <w:szCs w:val="24"/>
          <w:lang w:val="en-US"/>
        </w:rPr>
        <w:t>and</w:t>
      </w:r>
      <w:r w:rsidR="007D5B94" w:rsidRPr="00FF52F0">
        <w:rPr>
          <w:rFonts w:ascii="Times New Roman" w:hAnsi="Times New Roman" w:cs="Times New Roman"/>
          <w:i/>
          <w:sz w:val="24"/>
          <w:szCs w:val="24"/>
          <w:lang w:val="en-US"/>
        </w:rPr>
        <w:t xml:space="preserve"> </w:t>
      </w:r>
      <w:proofErr w:type="spellStart"/>
      <w:r w:rsidR="007D5B94" w:rsidRPr="00FF52F0">
        <w:rPr>
          <w:rFonts w:ascii="Times New Roman" w:hAnsi="Times New Roman" w:cs="Times New Roman"/>
          <w:i/>
          <w:sz w:val="24"/>
          <w:szCs w:val="24"/>
          <w:lang w:val="en-US"/>
        </w:rPr>
        <w:t>Saprospiraceae</w:t>
      </w:r>
      <w:proofErr w:type="spellEnd"/>
      <w:r w:rsidR="00EE3551" w:rsidRPr="00FF52F0">
        <w:rPr>
          <w:rFonts w:ascii="Times New Roman" w:hAnsi="Times New Roman" w:cs="Times New Roman"/>
          <w:iCs/>
          <w:sz w:val="24"/>
          <w:szCs w:val="24"/>
          <w:lang w:val="en-US"/>
        </w:rPr>
        <w:t>,</w:t>
      </w:r>
      <w:r w:rsidR="007D5B94" w:rsidRPr="00FF52F0">
        <w:rPr>
          <w:rFonts w:ascii="Times New Roman" w:hAnsi="Times New Roman" w:cs="Times New Roman"/>
          <w:i/>
          <w:sz w:val="24"/>
          <w:szCs w:val="24"/>
          <w:lang w:val="en-US"/>
        </w:rPr>
        <w:t xml:space="preserve"> </w:t>
      </w:r>
      <w:r w:rsidR="007D5B94" w:rsidRPr="00FF52F0">
        <w:rPr>
          <w:rFonts w:ascii="Times New Roman" w:hAnsi="Times New Roman" w:cs="Times New Roman"/>
          <w:iCs/>
          <w:sz w:val="24"/>
          <w:szCs w:val="24"/>
          <w:lang w:val="en-US"/>
        </w:rPr>
        <w:t xml:space="preserve">were identified in </w:t>
      </w:r>
      <w:r w:rsidR="0094162D" w:rsidRPr="00FF52F0">
        <w:rPr>
          <w:rFonts w:ascii="Times New Roman" w:hAnsi="Times New Roman" w:cs="Times New Roman"/>
          <w:iCs/>
          <w:sz w:val="24"/>
          <w:szCs w:val="24"/>
          <w:lang w:val="en-US"/>
        </w:rPr>
        <w:t>biological</w:t>
      </w:r>
      <w:r w:rsidR="007D5B94" w:rsidRPr="00FF52F0">
        <w:rPr>
          <w:rFonts w:ascii="Times New Roman" w:hAnsi="Times New Roman" w:cs="Times New Roman"/>
          <w:iCs/>
          <w:sz w:val="24"/>
          <w:szCs w:val="24"/>
          <w:lang w:val="en-US"/>
        </w:rPr>
        <w:t xml:space="preserve"> filt</w:t>
      </w:r>
      <w:r w:rsidR="0094162D" w:rsidRPr="00FF52F0">
        <w:rPr>
          <w:rFonts w:ascii="Times New Roman" w:hAnsi="Times New Roman" w:cs="Times New Roman"/>
          <w:iCs/>
          <w:sz w:val="24"/>
          <w:szCs w:val="24"/>
          <w:lang w:val="en-US"/>
        </w:rPr>
        <w:t>ration systems</w:t>
      </w:r>
      <w:r w:rsidR="007D5B94" w:rsidRPr="00FF52F0">
        <w:rPr>
          <w:rFonts w:ascii="Times New Roman" w:hAnsi="Times New Roman" w:cs="Times New Roman"/>
          <w:iCs/>
          <w:sz w:val="24"/>
          <w:szCs w:val="24"/>
          <w:lang w:val="en-US"/>
        </w:rPr>
        <w:t xml:space="preserve"> w</w:t>
      </w:r>
      <w:r w:rsidR="00777A3A" w:rsidRPr="00FF52F0">
        <w:rPr>
          <w:rFonts w:ascii="Times New Roman" w:hAnsi="Times New Roman" w:cs="Times New Roman"/>
          <w:iCs/>
          <w:sz w:val="24"/>
          <w:szCs w:val="24"/>
          <w:lang w:val="en-US"/>
        </w:rPr>
        <w:t>h</w:t>
      </w:r>
      <w:r w:rsidR="007D5B94" w:rsidRPr="00FF52F0">
        <w:rPr>
          <w:rFonts w:ascii="Times New Roman" w:hAnsi="Times New Roman" w:cs="Times New Roman"/>
          <w:iCs/>
          <w:sz w:val="24"/>
          <w:szCs w:val="24"/>
          <w:lang w:val="en-US"/>
        </w:rPr>
        <w:t>ere nitrification</w:t>
      </w:r>
      <w:r w:rsidR="0094162D" w:rsidRPr="00FF52F0">
        <w:rPr>
          <w:rFonts w:ascii="Times New Roman" w:hAnsi="Times New Roman" w:cs="Times New Roman"/>
          <w:iCs/>
          <w:sz w:val="24"/>
          <w:szCs w:val="24"/>
          <w:lang w:val="en-US"/>
        </w:rPr>
        <w:t>, protein degradation</w:t>
      </w:r>
      <w:r w:rsidR="00777A3A" w:rsidRPr="00FF52F0">
        <w:rPr>
          <w:rFonts w:ascii="Times New Roman" w:hAnsi="Times New Roman" w:cs="Times New Roman"/>
          <w:iCs/>
          <w:sz w:val="24"/>
          <w:szCs w:val="24"/>
          <w:lang w:val="en-US"/>
        </w:rPr>
        <w:t>,</w:t>
      </w:r>
      <w:r w:rsidR="007D5B94" w:rsidRPr="00FF52F0">
        <w:rPr>
          <w:rFonts w:ascii="Times New Roman" w:hAnsi="Times New Roman" w:cs="Times New Roman"/>
          <w:iCs/>
          <w:sz w:val="24"/>
          <w:szCs w:val="24"/>
          <w:lang w:val="en-US"/>
        </w:rPr>
        <w:t xml:space="preserve"> and </w:t>
      </w:r>
      <w:r w:rsidR="007D5B94" w:rsidRPr="00FF52F0">
        <w:rPr>
          <w:rFonts w:ascii="Times New Roman" w:hAnsi="Times New Roman" w:cs="Times New Roman"/>
          <w:iCs/>
          <w:sz w:val="24"/>
          <w:szCs w:val="24"/>
          <w:lang w:val="en-US"/>
        </w:rPr>
        <w:lastRenderedPageBreak/>
        <w:t>removal of micropollutants were</w:t>
      </w:r>
      <w:r w:rsidR="00CD67C3">
        <w:rPr>
          <w:rFonts w:ascii="Times New Roman" w:hAnsi="Times New Roman" w:cs="Times New Roman"/>
          <w:iCs/>
          <w:sz w:val="24"/>
          <w:szCs w:val="24"/>
          <w:lang w:val="en-US"/>
        </w:rPr>
        <w:t xml:space="preserve"> </w:t>
      </w:r>
      <w:r w:rsidR="009027EF" w:rsidRPr="00CD67C3">
        <w:rPr>
          <w:rFonts w:ascii="Times New Roman" w:hAnsi="Times New Roman" w:cs="Times New Roman"/>
          <w:iCs/>
          <w:sz w:val="24"/>
          <w:szCs w:val="24"/>
        </w:rPr>
        <w:t>the prevailing metabolisms</w:t>
      </w:r>
      <w:r w:rsidR="009027EF">
        <w:rPr>
          <w:rFonts w:ascii="Times New Roman" w:hAnsi="Times New Roman" w:cs="Times New Roman"/>
          <w:iCs/>
          <w:sz w:val="24"/>
          <w:szCs w:val="24"/>
          <w:lang w:val="en-US"/>
        </w:rPr>
        <w:t xml:space="preserve"> </w:t>
      </w:r>
      <w:r w:rsidR="0094162D" w:rsidRPr="00FF52F0">
        <w:rPr>
          <w:rFonts w:ascii="Times New Roman" w:hAnsi="Times New Roman" w:cs="Times New Roman"/>
          <w:iCs/>
          <w:sz w:val="24"/>
          <w:szCs w:val="24"/>
          <w:lang w:val="en-US"/>
        </w:rPr>
        <w:fldChar w:fldCharType="begin"/>
      </w:r>
      <w:r w:rsidR="00AD3EA1">
        <w:rPr>
          <w:rFonts w:ascii="Times New Roman" w:hAnsi="Times New Roman" w:cs="Times New Roman"/>
          <w:iCs/>
          <w:sz w:val="24"/>
          <w:szCs w:val="24"/>
          <w:lang w:val="en-US"/>
        </w:rPr>
        <w:instrText xml:space="preserve"> ADDIN ZOTERO_ITEM CSL_CITATION {"citationID":"TYWmWaWN","properties":{"formattedCitation":"(Bartelme et al., 2017; Ouyang et al., 2019)","plainCitation":"(Bartelme et al., 2017; Ouyang et al., 2019)","noteIndex":0},"citationItems":[{"id":1163,"uris":["http://zotero.org/groups/5035977/items/9589QHYJ"],"itemData":{"id":1163,"type":"article-journal","abstract":"Recirculating aquaculture systems (RAS) are unique engineered ecosystems that minimize environmental perturbation by reducing nutrient pollution discharge. RAS typically employ a biofilter to control ammonia levels produced as a byproduct of fish protein catabolism. Nitrosomonas (ammonia-oxidizing), Nitrospira, and Nitrobacter (nitrite-oxidizing) species are thought to be the primary nitrifiers present in RAS biofilters. We explored this assertion by characterizing the biofilter bacterial and archaeal community of a commercial scale freshwater RAS that has been in operation for &gt;15 years. We found the biofilter community harbored a diverse array of bacterial taxa (&gt;1000 genus-level taxon assignments) dominated by Chitinophagaceae (~12%) and Acidobacteria (~9%). The bacterial community exhibited significant composition shifts with changes in biofilter depth and in conjunction with operational changes across a fish rearing cycle. Archaea also were abundant, and were comprised solely of a low diversity assemblage of Thaumarchaeota (&gt;95%), thought to be ammonia-oxidizing archaea (AOA) from the presence of AOA ammonia monooxygenase genes. Nitrosomonas were present at all depths and time points. However, their abundance was &gt;3 orders of magnitude less than AOA and exhibited significant depth-time variability not observed for AOA. Phylogenetic analysis of the nitrite oxidoreductase beta subunit (nxrB) gene indicated two distinct Nitrospira populations were present, while Nitrobacter were not detected. Subsequent identification of Nitrospira ammonia monooxygenase alpha subunit genes in conjunction with the phylogenetic placement and quantification of the nxrB genotypes suggests complete ammonia-oxidizing (comammox) and nitrite-oxidizing Nitrospira populations co-exist with relatively equivalent and stable abundances in this system. It appears RAS biofilters harbor complex microbial communities whose composition can be affected directly by typical system operations while supporting multiple ammonia oxidation lifestyles within the nitrifying consortium.","container-title":"Frontiers in Microbiology","ISSN":"1664-302X","source":"Frontiers","title":"Freshwater Recirculating Aquaculture System Operations Drive Biofilter Bacterial Community Shifts around a Stable Nitrifying Consortium of Ammonia-Oxidizing Archaea and Comammox Nitrospira","URL":"https://www.frontiersin.org/articles/10.3389/fmicb.2017.00101","volume":"8","author":[{"family":"Bartelme","given":"Ryan P."},{"family":"McLellan","given":"Sandra L."},{"family":"Newton","given":"Ryan J."}],"accessed":{"date-parts":[["2023",5,23]]},"issued":{"date-parts":[["2017"]]}}},{"id":1162,"uris":["http://zotero.org/groups/5035977/items/RK8556XT"],"itemData":{"id":1162,"type":"article-journal","abstract":"Pharmaceutical wastewater is a typical type of wastewater with high concentrations of organic pollutants, but research on this subject is limited. The aeration tanks of three different pharmaceutical wastewater treatment systems were seeded with the same inocula and stably operated for 40 days. Then, aerobic sludge samples from the three aeration tanks were collected to provide insight into the bacterial community composition of the activated sludges. Additionally, we investigated the effects of wastewater characteristics and the type and operation of the technological system on the microbial communities. High-throughput sequencing analysis demonstrated that the communities enriched in the three reactors had differing. The dominant phyla detected were Proteobacteria, Chloroflexi, Bacteroidetes and candidate division TM7, while the dominant clones were uncultured Candidatus Saccharibacteria bacterium, uncultured Saprospiraceae bacterium, PHOS-HE51(AF314433.1), uncultured Anaerolineaceae bacterium and Blastocatella, suggesting their importance in pharmaceutical wastewater treatment plants. According to the wastewater parameters and canonical correspondence analyses, we can conclude that uncultured Candidatus Saccharibacteria bacterium, uncultured Anaerolineaceae bacterium and Blastocatella contribute to ammonium nitrogen removal; uncultured Saprospiraceae bacterium plays an important role in treating nitrogen; and chemical oxygen demand and PHOS-HE51 contribute to total phosphorus removal.","container-title":"Environmental Technology","DOI":"10.1080/09593330.2017.1393010","ISSN":"0959-3330","issue":"3","note":"publisher: Taylor &amp; Francis\n_eprint: https://doi.org/10.1080/09593330.2017.1393010\nPMID: 29037124","page":"329-341","source":"Taylor and Francis+NEJM","title":"Effects of different wastewater characteristics and treatment techniques on the bacterial community structure in three pharmaceutical wastewater treatment systems","volume":"40","author":[{"family":"Ouyang","given":"Erming"},{"family":"Liu","given":"Yuan"},{"family":"Ouyang","given":"Jiating"},{"family":"Wang","given":"Xiaohui"}],"issued":{"date-parts":[["2019",1,28]]}}}],"schema":"https://github.com/citation-style-language/schema/raw/master/csl-citation.json"} </w:instrText>
      </w:r>
      <w:r w:rsidR="0094162D" w:rsidRPr="00FF52F0">
        <w:rPr>
          <w:rFonts w:ascii="Times New Roman" w:hAnsi="Times New Roman" w:cs="Times New Roman"/>
          <w:iCs/>
          <w:sz w:val="24"/>
          <w:szCs w:val="24"/>
          <w:lang w:val="en-US"/>
        </w:rPr>
        <w:fldChar w:fldCharType="separate"/>
      </w:r>
      <w:r w:rsidR="00003FCF" w:rsidRPr="00003FCF">
        <w:rPr>
          <w:rFonts w:ascii="Times New Roman" w:hAnsi="Times New Roman" w:cs="Times New Roman"/>
          <w:sz w:val="24"/>
        </w:rPr>
        <w:t>(Bartelme et al., 2017; Ouyang et al., 2019)</w:t>
      </w:r>
      <w:r w:rsidR="0094162D" w:rsidRPr="00FF52F0">
        <w:rPr>
          <w:rFonts w:ascii="Times New Roman" w:hAnsi="Times New Roman" w:cs="Times New Roman"/>
          <w:iCs/>
          <w:sz w:val="24"/>
          <w:szCs w:val="24"/>
          <w:lang w:val="en-US"/>
        </w:rPr>
        <w:fldChar w:fldCharType="end"/>
      </w:r>
      <w:r w:rsidR="00CD67C3">
        <w:rPr>
          <w:rFonts w:ascii="Times New Roman" w:hAnsi="Times New Roman" w:cs="Times New Roman"/>
          <w:iCs/>
          <w:sz w:val="24"/>
          <w:szCs w:val="24"/>
        </w:rPr>
        <w:t xml:space="preserve">, </w:t>
      </w:r>
      <w:r w:rsidR="00AE6039">
        <w:rPr>
          <w:rFonts w:ascii="Times New Roman" w:hAnsi="Times New Roman" w:cs="Times New Roman"/>
          <w:iCs/>
          <w:sz w:val="24"/>
          <w:szCs w:val="24"/>
        </w:rPr>
        <w:t>similarly to</w:t>
      </w:r>
      <w:r w:rsidR="00EE3551" w:rsidRPr="00FF52F0">
        <w:rPr>
          <w:rFonts w:ascii="Times New Roman" w:hAnsi="Times New Roman" w:cs="Times New Roman"/>
          <w:iCs/>
          <w:sz w:val="24"/>
          <w:szCs w:val="24"/>
          <w:lang w:val="en-US"/>
        </w:rPr>
        <w:t xml:space="preserve"> the BAC filters </w:t>
      </w:r>
      <w:r w:rsidR="005E1AA3" w:rsidRPr="00FF52F0">
        <w:rPr>
          <w:rFonts w:ascii="Times New Roman" w:hAnsi="Times New Roman" w:cs="Times New Roman"/>
          <w:iCs/>
          <w:sz w:val="24"/>
          <w:szCs w:val="24"/>
          <w:lang w:val="en-US"/>
        </w:rPr>
        <w:t xml:space="preserve">from which the </w:t>
      </w:r>
      <w:r w:rsidR="00BD5CB9" w:rsidRPr="00FF52F0">
        <w:rPr>
          <w:rFonts w:ascii="Times New Roman" w:hAnsi="Times New Roman" w:cs="Times New Roman"/>
          <w:iCs/>
          <w:sz w:val="24"/>
          <w:szCs w:val="24"/>
          <w:lang w:val="en-US"/>
        </w:rPr>
        <w:t>IB</w:t>
      </w:r>
      <w:r w:rsidR="005E1AA3" w:rsidRPr="00FF52F0">
        <w:rPr>
          <w:rFonts w:ascii="Times New Roman" w:hAnsi="Times New Roman" w:cs="Times New Roman"/>
          <w:iCs/>
          <w:sz w:val="24"/>
          <w:szCs w:val="24"/>
          <w:lang w:val="en-US"/>
        </w:rPr>
        <w:t xml:space="preserve"> were sampled</w:t>
      </w:r>
      <w:r w:rsidR="00EE3551" w:rsidRPr="00FF52F0">
        <w:rPr>
          <w:rFonts w:ascii="Times New Roman" w:hAnsi="Times New Roman" w:cs="Times New Roman"/>
          <w:iCs/>
          <w:sz w:val="24"/>
          <w:szCs w:val="24"/>
          <w:lang w:val="en-US"/>
        </w:rPr>
        <w:t xml:space="preserve"> </w:t>
      </w:r>
      <w:r w:rsidR="00B66DF0" w:rsidRPr="00FF52F0">
        <w:rPr>
          <w:rFonts w:ascii="Times New Roman" w:hAnsi="Times New Roman" w:cs="Times New Roman"/>
          <w:iCs/>
          <w:sz w:val="24"/>
          <w:szCs w:val="24"/>
          <w:lang w:val="en-US"/>
        </w:rPr>
        <w:fldChar w:fldCharType="begin"/>
      </w:r>
      <w:r w:rsidR="00003FCF">
        <w:rPr>
          <w:rFonts w:ascii="Times New Roman" w:hAnsi="Times New Roman" w:cs="Times New Roman"/>
          <w:iCs/>
          <w:sz w:val="24"/>
          <w:szCs w:val="24"/>
          <w:lang w:val="en-US"/>
        </w:rPr>
        <w:instrText xml:space="preserve"> ADDIN ZOTERO_ITEM CSL_CITATION {"citationID":"JIOXU6o2","properties":{"formattedCitation":"(Bernadet et al., 2023)","plainCitation":"(Bernadet et al., 2023)","noteIndex":0},"citationItems":[{"id":"ecC2V0qY/IiT6YgRm","uris":["http://zotero.org/users/11012347/items/T7HUA2XG"],"itemData":{"id":1870,"type":"article-journal","abstract":"Biological oxygen-dosed activated carbon (BODAC) filters in an Ultrapure water plant were demonstrated to have the potential to further treat secondary wastewater treatment effluent. The BODAC filters were operated for 11 years without carbon regeneration or replacement, while still functioning as pre-treatment step to reverse osmosis (RO) membranes by actively removing organic micropollutants (OMPs) and foulants. In this study, the removal of nutrients and 13 OMPs from secondary wastewater treatment effluent was investigated for 2 years and simultaneously, the granules’ characterization and microbial community analysis were conducted to gain insights behind the stable long-term operation of the BODAC filters. The results showed that the BODAC gran­ ules’ surface area was reduced by ~70 % of what is in virgin carbon granules and covered by biofilm and inorganic depositions. The BODAC filters reduced the concentration of soluble organics, mainly proteins, per­ formed as an effective nitrification system, and almost completely removed manganese. During the 2 years of observation, the filters consistently removed some OMPs such as hydrochlorothiazide, metoprolol, sotalol, and trimethoprim by at least 70 %. Finally, through microbial community analysis, we found that nitrifying and manganese-oxidizing bacteria were detected in high relative abundance on BODAC granules, supporting BODAC performance in removing OMPs and manganese as well as converting nitrogenous species in the water.","container-title":"Journal of Hazardous Materials","DOI":"10.1016/j.jhazmat.2023.131882","ISSN":"03043894","journalAbbreviation":"Journal of Hazardous Materials","language":"en","page":"131882","source":"DOI.org (Crossref)","title":"Biological Oxygen-dosed Activated Carbon (BODAC) filters – A bioprocess for ultrapure water production removing organics, nutrients and micropollutants","volume":"458","author":[{"family":"Bernadet","given":"Olga"},{"family":"Larasati","given":"Amanda"},{"family":"Van Veelen","given":"H. Pieter J."},{"family":"Euverink","given":"Gert Jan Willem"},{"family":"Gagliano","given":"Maria Cristina"}],"issued":{"date-parts":[["2023",9]]}}}],"schema":"https://github.com/citation-style-language/schema/raw/master/csl-citation.json"} </w:instrText>
      </w:r>
      <w:r w:rsidR="00B66DF0" w:rsidRPr="00FF52F0">
        <w:rPr>
          <w:rFonts w:ascii="Times New Roman" w:hAnsi="Times New Roman" w:cs="Times New Roman"/>
          <w:iCs/>
          <w:sz w:val="24"/>
          <w:szCs w:val="24"/>
          <w:lang w:val="en-US"/>
        </w:rPr>
        <w:fldChar w:fldCharType="separate"/>
      </w:r>
      <w:r w:rsidR="00003FCF" w:rsidRPr="00003FCF">
        <w:rPr>
          <w:rFonts w:ascii="Times New Roman" w:hAnsi="Times New Roman" w:cs="Times New Roman"/>
          <w:sz w:val="24"/>
        </w:rPr>
        <w:t>(Bernadet et al., 2023)</w:t>
      </w:r>
      <w:r w:rsidR="00B66DF0" w:rsidRPr="00FF52F0">
        <w:rPr>
          <w:rFonts w:ascii="Times New Roman" w:hAnsi="Times New Roman" w:cs="Times New Roman"/>
          <w:iCs/>
          <w:sz w:val="24"/>
          <w:szCs w:val="24"/>
          <w:lang w:val="en-US"/>
        </w:rPr>
        <w:fldChar w:fldCharType="end"/>
      </w:r>
      <w:r w:rsidR="00EE3551" w:rsidRPr="00FF52F0">
        <w:rPr>
          <w:rFonts w:ascii="Times New Roman" w:hAnsi="Times New Roman" w:cs="Times New Roman"/>
          <w:iCs/>
          <w:sz w:val="24"/>
          <w:szCs w:val="24"/>
          <w:lang w:val="en-US"/>
        </w:rPr>
        <w:t xml:space="preserve">. </w:t>
      </w:r>
    </w:p>
    <w:p w14:paraId="65C83FF8" w14:textId="0C1B5CAE" w:rsidR="004B69E4" w:rsidRPr="00694A59" w:rsidRDefault="002A520C" w:rsidP="00007B63">
      <w:pPr>
        <w:spacing w:after="0" w:line="480" w:lineRule="auto"/>
        <w:rPr>
          <w:rFonts w:ascii="Times New Roman" w:eastAsia="Calibri" w:hAnsi="Times New Roman" w:cs="Times New Roman"/>
          <w:iCs/>
          <w:kern w:val="0"/>
          <w:sz w:val="24"/>
          <w:szCs w:val="24"/>
          <w:lang w:val="en-US"/>
          <w14:ligatures w14:val="none"/>
        </w:rPr>
      </w:pPr>
      <w:r w:rsidRPr="00FF52F0">
        <w:rPr>
          <w:rFonts w:ascii="Times New Roman" w:hAnsi="Times New Roman" w:cs="Times New Roman"/>
          <w:sz w:val="24"/>
          <w:szCs w:val="24"/>
          <w:lang w:val="en-US"/>
        </w:rPr>
        <w:t xml:space="preserve">A core microbiome of </w:t>
      </w:r>
      <w:r w:rsidR="003A4B17" w:rsidRPr="00FF52F0">
        <w:rPr>
          <w:rFonts w:ascii="Times New Roman" w:hAnsi="Times New Roman" w:cs="Times New Roman"/>
          <w:sz w:val="24"/>
          <w:szCs w:val="24"/>
          <w:lang w:val="en-US"/>
        </w:rPr>
        <w:t xml:space="preserve">eight </w:t>
      </w:r>
      <w:r w:rsidRPr="00FF52F0">
        <w:rPr>
          <w:rFonts w:ascii="Times New Roman" w:hAnsi="Times New Roman" w:cs="Times New Roman"/>
          <w:sz w:val="24"/>
          <w:szCs w:val="24"/>
          <w:lang w:val="en-US"/>
        </w:rPr>
        <w:t xml:space="preserve">bacterial groups </w:t>
      </w:r>
      <w:r w:rsidR="00677D18" w:rsidRPr="00FF52F0">
        <w:rPr>
          <w:rFonts w:ascii="Times New Roman" w:hAnsi="Times New Roman" w:cs="Times New Roman"/>
          <w:sz w:val="24"/>
          <w:szCs w:val="24"/>
          <w:lang w:val="en-US"/>
        </w:rPr>
        <w:t xml:space="preserve">increased </w:t>
      </w:r>
      <w:r w:rsidR="006F5FA2" w:rsidRPr="00FF52F0">
        <w:rPr>
          <w:rFonts w:ascii="Times New Roman" w:hAnsi="Times New Roman" w:cs="Times New Roman"/>
          <w:sz w:val="24"/>
          <w:szCs w:val="24"/>
          <w:lang w:val="en-US"/>
        </w:rPr>
        <w:t xml:space="preserve">significantly </w:t>
      </w:r>
      <w:r w:rsidRPr="00FF52F0">
        <w:rPr>
          <w:rFonts w:ascii="Times New Roman" w:hAnsi="Times New Roman" w:cs="Times New Roman"/>
          <w:sz w:val="24"/>
          <w:szCs w:val="24"/>
          <w:lang w:val="en-US"/>
        </w:rPr>
        <w:t>in</w:t>
      </w:r>
      <w:r w:rsidR="002E1C2D" w:rsidRPr="00FF52F0">
        <w:rPr>
          <w:rFonts w:ascii="Times New Roman" w:hAnsi="Times New Roman" w:cs="Times New Roman"/>
          <w:sz w:val="24"/>
          <w:szCs w:val="24"/>
          <w:lang w:val="en-US"/>
        </w:rPr>
        <w:t xml:space="preserve"> </w:t>
      </w:r>
      <w:r w:rsidR="00E66940" w:rsidRPr="00FF52F0">
        <w:rPr>
          <w:rFonts w:ascii="Times New Roman" w:hAnsi="Times New Roman" w:cs="Times New Roman"/>
          <w:sz w:val="24"/>
          <w:szCs w:val="24"/>
          <w:lang w:val="en-US"/>
        </w:rPr>
        <w:t xml:space="preserve">both September and January </w:t>
      </w:r>
      <w:r w:rsidR="002E1C2D" w:rsidRPr="00FF52F0">
        <w:rPr>
          <w:rFonts w:ascii="Times New Roman" w:hAnsi="Times New Roman" w:cs="Times New Roman"/>
          <w:sz w:val="24"/>
          <w:szCs w:val="24"/>
          <w:lang w:val="en-US"/>
        </w:rPr>
        <w:t>experiments</w:t>
      </w:r>
      <w:r w:rsidRPr="00FF52F0">
        <w:rPr>
          <w:rFonts w:ascii="Times New Roman" w:hAnsi="Times New Roman" w:cs="Times New Roman"/>
          <w:sz w:val="24"/>
          <w:szCs w:val="24"/>
          <w:lang w:val="en-US"/>
        </w:rPr>
        <w:t xml:space="preserve"> compar</w:t>
      </w:r>
      <w:r w:rsidR="006F5FA2">
        <w:rPr>
          <w:rFonts w:ascii="Times New Roman" w:hAnsi="Times New Roman" w:cs="Times New Roman"/>
          <w:sz w:val="24"/>
          <w:szCs w:val="24"/>
          <w:lang w:val="en-US"/>
        </w:rPr>
        <w:t>ed</w:t>
      </w:r>
      <w:r w:rsidRPr="00FF52F0">
        <w:rPr>
          <w:rFonts w:ascii="Times New Roman" w:hAnsi="Times New Roman" w:cs="Times New Roman"/>
          <w:sz w:val="24"/>
          <w:szCs w:val="24"/>
          <w:lang w:val="en-US"/>
        </w:rPr>
        <w:t xml:space="preserve"> to </w:t>
      </w:r>
      <w:r w:rsidR="002E1C2D" w:rsidRPr="00FF52F0">
        <w:rPr>
          <w:rFonts w:ascii="Times New Roman" w:hAnsi="Times New Roman" w:cs="Times New Roman"/>
          <w:sz w:val="24"/>
          <w:szCs w:val="24"/>
          <w:lang w:val="en-US"/>
        </w:rPr>
        <w:t xml:space="preserve">their </w:t>
      </w:r>
      <w:r w:rsidR="00D67320" w:rsidRPr="00FF52F0">
        <w:rPr>
          <w:rFonts w:ascii="Times New Roman" w:hAnsi="Times New Roman" w:cs="Times New Roman"/>
          <w:sz w:val="24"/>
          <w:szCs w:val="24"/>
          <w:lang w:val="en-US"/>
        </w:rPr>
        <w:t>IB</w:t>
      </w:r>
      <w:r w:rsidR="006F5FA2">
        <w:rPr>
          <w:rFonts w:ascii="Times New Roman" w:hAnsi="Times New Roman" w:cs="Times New Roman"/>
          <w:sz w:val="24"/>
          <w:szCs w:val="24"/>
          <w:lang w:val="en-US"/>
        </w:rPr>
        <w:t>s</w:t>
      </w:r>
      <w:r w:rsidRPr="00FF52F0">
        <w:rPr>
          <w:rFonts w:ascii="Times New Roman" w:hAnsi="Times New Roman" w:cs="Times New Roman"/>
          <w:sz w:val="24"/>
          <w:szCs w:val="24"/>
          <w:lang w:val="en-US"/>
        </w:rPr>
        <w:t xml:space="preserve"> </w:t>
      </w:r>
      <w:r w:rsidR="003A4B17" w:rsidRPr="00FF52F0">
        <w:rPr>
          <w:rFonts w:ascii="Times New Roman" w:hAnsi="Times New Roman" w:cs="Times New Roman"/>
          <w:sz w:val="24"/>
          <w:szCs w:val="24"/>
          <w:lang w:val="en-US"/>
        </w:rPr>
        <w:t>(Fig. 4)</w:t>
      </w:r>
      <w:r w:rsidR="00C761A4" w:rsidRPr="00FF52F0">
        <w:rPr>
          <w:rFonts w:ascii="Times New Roman" w:hAnsi="Times New Roman" w:cs="Times New Roman"/>
          <w:sz w:val="24"/>
          <w:szCs w:val="24"/>
          <w:lang w:val="en-US"/>
        </w:rPr>
        <w:t>. This core</w:t>
      </w:r>
      <w:r w:rsidR="002E1C2D" w:rsidRPr="00FF52F0">
        <w:rPr>
          <w:rFonts w:ascii="Times New Roman" w:hAnsi="Times New Roman" w:cs="Times New Roman"/>
          <w:sz w:val="24"/>
          <w:szCs w:val="24"/>
          <w:lang w:val="en-US"/>
        </w:rPr>
        <w:t xml:space="preserve"> </w:t>
      </w:r>
      <w:r w:rsidR="00701525" w:rsidRPr="00FF52F0">
        <w:rPr>
          <w:rFonts w:ascii="Times New Roman" w:hAnsi="Times New Roman" w:cs="Times New Roman"/>
          <w:sz w:val="24"/>
          <w:szCs w:val="24"/>
          <w:lang w:val="en-US"/>
        </w:rPr>
        <w:t>dominat</w:t>
      </w:r>
      <w:r w:rsidR="00C761A4" w:rsidRPr="00FF52F0">
        <w:rPr>
          <w:rFonts w:ascii="Times New Roman" w:hAnsi="Times New Roman" w:cs="Times New Roman"/>
          <w:sz w:val="24"/>
          <w:szCs w:val="24"/>
          <w:lang w:val="en-US"/>
        </w:rPr>
        <w:t>ed</w:t>
      </w:r>
      <w:r w:rsidR="00701525" w:rsidRPr="00FF52F0">
        <w:rPr>
          <w:rFonts w:ascii="Times New Roman" w:hAnsi="Times New Roman" w:cs="Times New Roman"/>
          <w:sz w:val="24"/>
          <w:szCs w:val="24"/>
          <w:lang w:val="en-US"/>
        </w:rPr>
        <w:t xml:space="preserve"> the community </w:t>
      </w:r>
      <w:r w:rsidRPr="00FF52F0">
        <w:rPr>
          <w:rFonts w:ascii="Times New Roman" w:hAnsi="Times New Roman" w:cs="Times New Roman"/>
          <w:sz w:val="24"/>
          <w:szCs w:val="24"/>
          <w:lang w:val="en-US"/>
        </w:rPr>
        <w:t xml:space="preserve">in all the replicates </w:t>
      </w:r>
      <w:r w:rsidR="006025F1" w:rsidRPr="00FF52F0">
        <w:rPr>
          <w:rFonts w:ascii="Times New Roman" w:hAnsi="Times New Roman" w:cs="Times New Roman"/>
          <w:sz w:val="24"/>
          <w:szCs w:val="24"/>
          <w:lang w:val="en-US"/>
        </w:rPr>
        <w:t>analyzed</w:t>
      </w:r>
      <w:r w:rsidR="00127F16" w:rsidRPr="00FF52F0">
        <w:rPr>
          <w:rFonts w:ascii="Times New Roman" w:hAnsi="Times New Roman" w:cs="Times New Roman"/>
          <w:sz w:val="24"/>
          <w:szCs w:val="24"/>
          <w:lang w:val="en-US"/>
        </w:rPr>
        <w:t xml:space="preserve">, </w:t>
      </w:r>
      <w:r w:rsidR="00C761A4" w:rsidRPr="00FF52F0">
        <w:rPr>
          <w:rFonts w:ascii="Times New Roman" w:hAnsi="Times New Roman" w:cs="Times New Roman"/>
          <w:sz w:val="24"/>
          <w:szCs w:val="24"/>
          <w:lang w:val="en-US"/>
        </w:rPr>
        <w:t>and comprised</w:t>
      </w:r>
      <w:r w:rsidR="00127F16" w:rsidRPr="00FF52F0">
        <w:rPr>
          <w:rFonts w:ascii="Times New Roman" w:hAnsi="Times New Roman" w:cs="Times New Roman"/>
          <w:sz w:val="24"/>
          <w:szCs w:val="24"/>
          <w:lang w:val="en-US"/>
        </w:rPr>
        <w:t xml:space="preserve"> genera </w:t>
      </w:r>
      <w:r w:rsidR="00C761A4" w:rsidRPr="00FF52F0">
        <w:rPr>
          <w:rFonts w:ascii="Times New Roman" w:hAnsi="Times New Roman" w:cs="Times New Roman"/>
          <w:sz w:val="24"/>
          <w:szCs w:val="24"/>
          <w:lang w:val="en-US"/>
        </w:rPr>
        <w:t>(of)</w:t>
      </w:r>
      <w:r w:rsidR="00127F16" w:rsidRPr="00FF52F0">
        <w:rPr>
          <w:rFonts w:ascii="Times New Roman" w:hAnsi="Times New Roman" w:cs="Times New Roman"/>
          <w:i/>
          <w:iCs/>
          <w:sz w:val="24"/>
          <w:szCs w:val="24"/>
          <w:lang w:val="en-US"/>
        </w:rPr>
        <w:t xml:space="preserve"> Pseudomonas, </w:t>
      </w:r>
      <w:proofErr w:type="spellStart"/>
      <w:r w:rsidR="00127F16" w:rsidRPr="00FF52F0">
        <w:rPr>
          <w:rFonts w:ascii="Times New Roman" w:hAnsi="Times New Roman" w:cs="Times New Roman"/>
          <w:i/>
          <w:iCs/>
          <w:sz w:val="24"/>
          <w:szCs w:val="24"/>
          <w:lang w:val="en-US"/>
        </w:rPr>
        <w:t>Hyphomicrobium</w:t>
      </w:r>
      <w:proofErr w:type="spellEnd"/>
      <w:r w:rsidR="00127F16" w:rsidRPr="00FF52F0">
        <w:rPr>
          <w:rFonts w:ascii="Times New Roman" w:hAnsi="Times New Roman" w:cs="Times New Roman"/>
          <w:sz w:val="24"/>
          <w:szCs w:val="24"/>
          <w:lang w:val="en-US"/>
        </w:rPr>
        <w:t xml:space="preserve">, </w:t>
      </w:r>
      <w:proofErr w:type="spellStart"/>
      <w:r w:rsidR="001B517D" w:rsidRPr="00FF52F0">
        <w:rPr>
          <w:rFonts w:ascii="Times New Roman" w:hAnsi="Times New Roman" w:cs="Times New Roman"/>
          <w:i/>
          <w:iCs/>
          <w:sz w:val="24"/>
          <w:szCs w:val="24"/>
          <w:lang w:val="en-US"/>
        </w:rPr>
        <w:t>Rhodococcus</w:t>
      </w:r>
      <w:proofErr w:type="spellEnd"/>
      <w:r w:rsidR="001B517D" w:rsidRPr="00FF52F0">
        <w:rPr>
          <w:rFonts w:ascii="Times New Roman" w:hAnsi="Times New Roman" w:cs="Times New Roman"/>
          <w:sz w:val="24"/>
          <w:szCs w:val="24"/>
          <w:lang w:val="en-US"/>
        </w:rPr>
        <w:t xml:space="preserve">, </w:t>
      </w:r>
      <w:proofErr w:type="spellStart"/>
      <w:r w:rsidR="00127F16" w:rsidRPr="00FF52F0">
        <w:rPr>
          <w:rFonts w:ascii="Times New Roman" w:hAnsi="Times New Roman" w:cs="Times New Roman"/>
          <w:i/>
          <w:iCs/>
          <w:sz w:val="24"/>
          <w:szCs w:val="24"/>
          <w:lang w:val="en-US"/>
        </w:rPr>
        <w:t>Nitrosomonadaceae</w:t>
      </w:r>
      <w:proofErr w:type="spellEnd"/>
      <w:r w:rsidR="009B1716" w:rsidRPr="00FF52F0">
        <w:rPr>
          <w:rFonts w:ascii="Times New Roman" w:hAnsi="Times New Roman" w:cs="Times New Roman"/>
          <w:sz w:val="24"/>
          <w:szCs w:val="24"/>
          <w:lang w:val="en-US"/>
        </w:rPr>
        <w:t xml:space="preserve"> </w:t>
      </w:r>
      <w:r w:rsidR="009B1716" w:rsidRPr="00FF52F0">
        <w:rPr>
          <w:rFonts w:ascii="Times New Roman" w:hAnsi="Times New Roman" w:cs="Times New Roman"/>
          <w:i/>
          <w:iCs/>
          <w:sz w:val="24"/>
          <w:szCs w:val="24"/>
          <w:lang w:val="en-US"/>
        </w:rPr>
        <w:t xml:space="preserve">- </w:t>
      </w:r>
      <w:r w:rsidR="009B1716" w:rsidRPr="00FF52F0">
        <w:rPr>
          <w:rFonts w:ascii="Times New Roman" w:hAnsi="Times New Roman" w:cs="Times New Roman"/>
          <w:iCs/>
          <w:sz w:val="24"/>
          <w:szCs w:val="24"/>
          <w:lang w:val="en-US"/>
        </w:rPr>
        <w:t>Ellin6067</w:t>
      </w:r>
      <w:r w:rsidR="00127F16" w:rsidRPr="00FF52F0">
        <w:rPr>
          <w:rFonts w:ascii="Times New Roman" w:hAnsi="Times New Roman" w:cs="Times New Roman"/>
          <w:iCs/>
          <w:sz w:val="24"/>
          <w:szCs w:val="24"/>
          <w:lang w:val="en-US"/>
        </w:rPr>
        <w:t xml:space="preserve"> </w:t>
      </w:r>
      <w:r w:rsidR="00127F16" w:rsidRPr="00FF52F0">
        <w:rPr>
          <w:rFonts w:ascii="Times New Roman" w:hAnsi="Times New Roman" w:cs="Times New Roman"/>
          <w:sz w:val="24"/>
          <w:szCs w:val="24"/>
          <w:lang w:val="en-US"/>
        </w:rPr>
        <w:t xml:space="preserve">and </w:t>
      </w:r>
      <w:proofErr w:type="spellStart"/>
      <w:r w:rsidR="00127F16" w:rsidRPr="00FF52F0">
        <w:rPr>
          <w:rFonts w:ascii="Times New Roman" w:hAnsi="Times New Roman" w:cs="Times New Roman"/>
          <w:i/>
          <w:iCs/>
          <w:sz w:val="24"/>
          <w:szCs w:val="24"/>
          <w:lang w:val="en-US"/>
        </w:rPr>
        <w:t>Pirellulaceae</w:t>
      </w:r>
      <w:proofErr w:type="spellEnd"/>
      <w:r w:rsidR="009B1716" w:rsidRPr="00FF52F0">
        <w:rPr>
          <w:rFonts w:ascii="Times New Roman" w:hAnsi="Times New Roman" w:cs="Times New Roman"/>
          <w:sz w:val="24"/>
          <w:szCs w:val="24"/>
          <w:lang w:val="en-US"/>
        </w:rPr>
        <w:t>- Pir4 lineage</w:t>
      </w:r>
      <w:r w:rsidR="00127F16" w:rsidRPr="00FF52F0">
        <w:rPr>
          <w:rFonts w:ascii="Times New Roman" w:hAnsi="Times New Roman" w:cs="Times New Roman"/>
          <w:sz w:val="24"/>
          <w:szCs w:val="24"/>
          <w:lang w:val="en-US"/>
        </w:rPr>
        <w:t xml:space="preserve">, the </w:t>
      </w:r>
      <w:bookmarkStart w:id="36" w:name="_Hlk135756350"/>
      <w:r w:rsidR="00127F16" w:rsidRPr="00FF52F0">
        <w:rPr>
          <w:rFonts w:ascii="Times New Roman" w:hAnsi="Times New Roman" w:cs="Times New Roman"/>
          <w:sz w:val="24"/>
          <w:szCs w:val="24"/>
          <w:lang w:val="en-US"/>
        </w:rPr>
        <w:t>famil</w:t>
      </w:r>
      <w:r w:rsidR="000F389A">
        <w:rPr>
          <w:rFonts w:ascii="Times New Roman" w:hAnsi="Times New Roman" w:cs="Times New Roman"/>
          <w:sz w:val="24"/>
          <w:szCs w:val="24"/>
          <w:lang w:val="en-US"/>
        </w:rPr>
        <w:t>ies</w:t>
      </w:r>
      <w:r w:rsidR="00127F16" w:rsidRPr="00FF52F0">
        <w:rPr>
          <w:rFonts w:ascii="Times New Roman" w:hAnsi="Times New Roman" w:cs="Times New Roman"/>
          <w:sz w:val="24"/>
          <w:szCs w:val="24"/>
          <w:lang w:val="en-US"/>
        </w:rPr>
        <w:t xml:space="preserve"> </w:t>
      </w:r>
      <w:proofErr w:type="spellStart"/>
      <w:r w:rsidR="000F389A" w:rsidRPr="00FF52F0">
        <w:rPr>
          <w:rFonts w:ascii="Times New Roman" w:hAnsi="Times New Roman" w:cs="Times New Roman"/>
          <w:i/>
          <w:iCs/>
          <w:sz w:val="24"/>
          <w:szCs w:val="24"/>
          <w:lang w:val="en-US"/>
        </w:rPr>
        <w:t>Burkholderiaceae</w:t>
      </w:r>
      <w:proofErr w:type="spellEnd"/>
      <w:r w:rsidR="000F389A">
        <w:rPr>
          <w:rFonts w:ascii="Times New Roman" w:hAnsi="Times New Roman" w:cs="Times New Roman"/>
          <w:i/>
          <w:iCs/>
          <w:sz w:val="24"/>
          <w:szCs w:val="24"/>
          <w:lang w:val="en-US"/>
        </w:rPr>
        <w:t xml:space="preserve"> </w:t>
      </w:r>
      <w:r w:rsidR="000F389A" w:rsidRPr="000F389A">
        <w:rPr>
          <w:rFonts w:ascii="Times New Roman" w:hAnsi="Times New Roman" w:cs="Times New Roman"/>
          <w:sz w:val="24"/>
          <w:szCs w:val="24"/>
          <w:lang w:val="en-US"/>
        </w:rPr>
        <w:t>and</w:t>
      </w:r>
      <w:r w:rsidR="000F389A" w:rsidRPr="00FF52F0">
        <w:rPr>
          <w:rFonts w:ascii="Times New Roman" w:hAnsi="Times New Roman" w:cs="Times New Roman"/>
          <w:i/>
          <w:iCs/>
          <w:sz w:val="24"/>
          <w:szCs w:val="24"/>
          <w:lang w:val="en-US"/>
        </w:rPr>
        <w:t xml:space="preserve"> </w:t>
      </w:r>
      <w:proofErr w:type="spellStart"/>
      <w:r w:rsidR="00127F16" w:rsidRPr="00FF52F0">
        <w:rPr>
          <w:rFonts w:ascii="Times New Roman" w:hAnsi="Times New Roman" w:cs="Times New Roman"/>
          <w:i/>
          <w:iCs/>
          <w:sz w:val="24"/>
          <w:szCs w:val="24"/>
          <w:lang w:val="en-US"/>
        </w:rPr>
        <w:t>Rhizobiales</w:t>
      </w:r>
      <w:proofErr w:type="spellEnd"/>
      <w:r w:rsidR="00127F16" w:rsidRPr="00FF52F0">
        <w:rPr>
          <w:rFonts w:ascii="Times New Roman" w:hAnsi="Times New Roman" w:cs="Times New Roman"/>
          <w:sz w:val="24"/>
          <w:szCs w:val="24"/>
          <w:lang w:val="en-US"/>
        </w:rPr>
        <w:t xml:space="preserve"> A0839</w:t>
      </w:r>
      <w:bookmarkEnd w:id="36"/>
      <w:r w:rsidR="00127F16" w:rsidRPr="00FF52F0">
        <w:rPr>
          <w:rFonts w:ascii="Times New Roman" w:hAnsi="Times New Roman" w:cs="Times New Roman"/>
          <w:sz w:val="24"/>
          <w:szCs w:val="24"/>
          <w:lang w:val="en-US"/>
        </w:rPr>
        <w:t xml:space="preserve"> and unidentified </w:t>
      </w:r>
      <w:proofErr w:type="spellStart"/>
      <w:r w:rsidR="00127F16" w:rsidRPr="00FF52F0">
        <w:rPr>
          <w:rFonts w:ascii="Times New Roman" w:hAnsi="Times New Roman" w:cs="Times New Roman"/>
          <w:i/>
          <w:iCs/>
          <w:sz w:val="24"/>
          <w:szCs w:val="24"/>
          <w:lang w:val="en-US"/>
        </w:rPr>
        <w:t>Rhizobiales</w:t>
      </w:r>
      <w:proofErr w:type="spellEnd"/>
      <w:r w:rsidR="00127F16" w:rsidRPr="00FF52F0">
        <w:rPr>
          <w:rFonts w:ascii="Times New Roman" w:hAnsi="Times New Roman" w:cs="Times New Roman"/>
          <w:sz w:val="24"/>
          <w:szCs w:val="24"/>
          <w:lang w:val="en-US"/>
        </w:rPr>
        <w:t xml:space="preserve">. </w:t>
      </w:r>
      <w:r w:rsidR="00C761A4" w:rsidRPr="00FF52F0">
        <w:rPr>
          <w:rFonts w:ascii="Times New Roman" w:hAnsi="Times New Roman" w:cs="Times New Roman"/>
          <w:sz w:val="24"/>
          <w:szCs w:val="24"/>
          <w:lang w:val="en-US"/>
        </w:rPr>
        <w:t>M</w:t>
      </w:r>
      <w:r w:rsidR="0017018D" w:rsidRPr="00FF52F0">
        <w:rPr>
          <w:rFonts w:ascii="Times New Roman" w:hAnsi="Times New Roman" w:cs="Times New Roman"/>
          <w:sz w:val="24"/>
          <w:szCs w:val="24"/>
          <w:lang w:val="en-US"/>
        </w:rPr>
        <w:t xml:space="preserve">ost </w:t>
      </w:r>
      <w:r w:rsidR="00C761A4" w:rsidRPr="00FF52F0">
        <w:rPr>
          <w:rFonts w:ascii="Times New Roman" w:hAnsi="Times New Roman" w:cs="Times New Roman"/>
          <w:sz w:val="24"/>
          <w:szCs w:val="24"/>
          <w:lang w:val="en-US"/>
        </w:rPr>
        <w:t>of these have</w:t>
      </w:r>
      <w:r w:rsidR="0017018D" w:rsidRPr="00FF52F0">
        <w:rPr>
          <w:rFonts w:ascii="Times New Roman" w:hAnsi="Times New Roman" w:cs="Times New Roman"/>
          <w:sz w:val="24"/>
          <w:szCs w:val="24"/>
          <w:lang w:val="en-US"/>
        </w:rPr>
        <w:t xml:space="preserve"> </w:t>
      </w:r>
      <w:r w:rsidR="00C761A4" w:rsidRPr="00FF52F0">
        <w:rPr>
          <w:rFonts w:ascii="Times New Roman" w:hAnsi="Times New Roman" w:cs="Times New Roman"/>
          <w:sz w:val="24"/>
          <w:szCs w:val="24"/>
          <w:lang w:val="en-US"/>
        </w:rPr>
        <w:t xml:space="preserve">been </w:t>
      </w:r>
      <w:r w:rsidR="00680250" w:rsidRPr="00FF52F0">
        <w:rPr>
          <w:rFonts w:ascii="Times New Roman" w:hAnsi="Times New Roman" w:cs="Times New Roman"/>
          <w:sz w:val="24"/>
          <w:szCs w:val="24"/>
          <w:lang w:val="en-US"/>
        </w:rPr>
        <w:t>associated</w:t>
      </w:r>
      <w:r w:rsidR="00677D18" w:rsidRPr="00FF52F0">
        <w:rPr>
          <w:rFonts w:ascii="Times New Roman" w:hAnsi="Times New Roman" w:cs="Times New Roman"/>
          <w:sz w:val="24"/>
          <w:szCs w:val="24"/>
          <w:lang w:val="en-US"/>
        </w:rPr>
        <w:t xml:space="preserve"> </w:t>
      </w:r>
      <w:r w:rsidR="0017018D" w:rsidRPr="00FF52F0">
        <w:rPr>
          <w:rFonts w:ascii="Times New Roman" w:hAnsi="Times New Roman" w:cs="Times New Roman"/>
          <w:sz w:val="24"/>
          <w:szCs w:val="24"/>
          <w:lang w:val="en-US"/>
        </w:rPr>
        <w:t>with Mn oxidation</w:t>
      </w:r>
      <w:r w:rsidR="0012132E">
        <w:rPr>
          <w:rFonts w:ascii="Times New Roman" w:hAnsi="Times New Roman" w:cs="Times New Roman"/>
          <w:sz w:val="24"/>
          <w:szCs w:val="24"/>
          <w:lang w:val="en-US"/>
        </w:rPr>
        <w:t xml:space="preserve"> before</w:t>
      </w:r>
      <w:r w:rsidR="0017018D" w:rsidRPr="00FF52F0">
        <w:rPr>
          <w:rFonts w:ascii="Times New Roman" w:hAnsi="Times New Roman" w:cs="Times New Roman"/>
          <w:sz w:val="24"/>
          <w:szCs w:val="24"/>
          <w:lang w:val="en-US"/>
        </w:rPr>
        <w:t xml:space="preserve">. </w:t>
      </w:r>
      <w:r w:rsidR="00C761A4" w:rsidRPr="00FF52F0">
        <w:rPr>
          <w:rFonts w:ascii="Times New Roman" w:hAnsi="Times New Roman" w:cs="Times New Roman"/>
          <w:sz w:val="24"/>
          <w:szCs w:val="24"/>
          <w:lang w:val="en-US"/>
        </w:rPr>
        <w:t xml:space="preserve">For example, </w:t>
      </w:r>
      <w:r w:rsidR="00BC7FCD" w:rsidRPr="00FF52F0">
        <w:rPr>
          <w:rFonts w:ascii="Times New Roman" w:hAnsi="Times New Roman" w:cs="Times New Roman"/>
          <w:i/>
          <w:iCs/>
          <w:sz w:val="24"/>
          <w:szCs w:val="24"/>
          <w:lang w:val="en-US"/>
        </w:rPr>
        <w:t>Pseudomonas spp.</w:t>
      </w:r>
      <w:r w:rsidR="00BC7FCD" w:rsidRPr="00FF52F0">
        <w:rPr>
          <w:rFonts w:ascii="Times New Roman" w:hAnsi="Times New Roman" w:cs="Times New Roman"/>
          <w:sz w:val="24"/>
          <w:szCs w:val="24"/>
          <w:lang w:val="en-US"/>
        </w:rPr>
        <w:t xml:space="preserve"> are model microorganisms for Mn oxidation </w:t>
      </w:r>
      <w:r w:rsidR="00727FBD" w:rsidRPr="00FF52F0">
        <w:rPr>
          <w:rFonts w:ascii="Times New Roman" w:hAnsi="Times New Roman" w:cs="Times New Roman"/>
          <w:sz w:val="24"/>
          <w:szCs w:val="24"/>
          <w:lang w:val="en-US"/>
        </w:rPr>
        <w:t xml:space="preserve">for which pathways and enzymes were partially characterized </w:t>
      </w:r>
      <w:r w:rsidR="00727FBD" w:rsidRPr="00FF52F0">
        <w:rPr>
          <w:rFonts w:ascii="Times New Roman" w:hAnsi="Times New Roman" w:cs="Times New Roman"/>
          <w:sz w:val="24"/>
          <w:szCs w:val="24"/>
          <w:lang w:val="en-US"/>
        </w:rPr>
        <w:fldChar w:fldCharType="begin"/>
      </w:r>
      <w:r w:rsidR="00DB0ECC">
        <w:rPr>
          <w:rFonts w:ascii="Times New Roman" w:hAnsi="Times New Roman" w:cs="Times New Roman"/>
          <w:sz w:val="24"/>
          <w:szCs w:val="24"/>
          <w:lang w:val="en-US"/>
        </w:rPr>
        <w:instrText xml:space="preserve"> ADDIN ZOTERO_ITEM CSL_CITATION {"citationID":"DhlWH3F2","properties":{"formattedCitation":"(C\\uc0\\u246{}mert and Tepe, 2020; Geszvain et al., 2013; Okazaki et al., 1997)","plainCitation":"(Cömert and Tepe, 2020; Geszvain et al., 2013; Okazaki et al., 1997)","noteIndex":0},"citationItems":[{"id":1282,"uris":["http://zotero.org/groups/5035977/items/2M22GN86"],"itemData":{"id":1282,"type":"article-journal","abstract":"Biogenic manganese oxides are believed to be the most abundant and highly reactive Mn oxide phases in the environment. In this study, the production of biogenic manganese oxides by Pseudomonas putida NRRL B-14878 was performed. First, a series of experiments were gradually carried out for the adaptation of P. putida NRRL B-14878 to Mn. Secondly, optimum pH and temperature for manganese oxidation by bacterium were determined as 7 and 28 °C, respectively. P. putida NRRL B-14878 exhibited the highest Mn (II) oxidation performance (0.01025 mM/day) at pH of 7, 28 °C and Mn (II) concentration of 0.546 mM. Finally, characterization studies have revealed that biogenic manganese oxides are poorly crystallized and Mn (III) is the main valence state.","container-title":"Geomicrobiology Journal","DOI":"10.1080/01490451.2020.1770900","ISSN":"0149-0451","issue":"8","note":"publisher: Taylor &amp; Francis\n_eprint: https://doi.org/10.1080/01490451.2020.1770900","page":"753-763","source":"Taylor and Francis+NEJM","title":"Production and Characterization of Biogenic Manganese Oxides by Manganese-adapted Pseudomonas putida NRRL B-14878","volume":"37","author":[{"family":"Cömert","given":"Semih"},{"family":"Tepe","given":"Ozlem"}],"issued":{"date-parts":[["2020",7,13]]}}},{"id":1151,"uris":["http://zotero.org/groups/5035977/items/PZBVMY3N"],"itemData":{"id":1151,"type":"article-journal","abstract":"Bacterial manganese(II) oxidation impacts the redox cycling of Mn, other elements, and compounds in the environment; therefore, it is important to understand the mechanisms of and enzymes responsible for Mn(II) oxidation. In several Mn(II)-oxidizing organisms, the identified Mn(II) oxidase belongs to either the multicopper oxidase (MCO) or the heme peroxidase family of proteins. However, the identity of the oxidase in Pseudomonas putida GB-1 has long remained unknown. To identify the P. putida GB-1 oxidase, we searched its genome and found several homologues of known or suspected Mn(II) oxidase-encoding genes (mnxG, mofA, moxA, and mopA). To narrow this list, we assumed that the Mn(II) oxidase gene would be conserved among Mn(II)-oxidizing pseudomonads but not in nonoxidizers and performed a genome comparison to 11 Pseudomonas species. We further assumed that the oxidase gene would be regulated by MnxR, a transcription factor required for Mn(II) oxidation. Two loci met all these criteria: PputGB1_2447, which encodes an MCO homologous to MnxG, and PputGB1_2665, which encodes an MCO with very low homology to MofA. In-frame deletions of each locus resulted in strains that retained some ability to oxidize Mn(II) or Mn(III); loss of oxidation was attained only upon deletion of both genes. These results suggest that PputGB1_2447 and PputGB1_2665 encode two MCOs that are independently capable of oxidizing both Mn(II) and Mn(III). The purpose of this redundancy is unclear; however, differences in oxidation phenotype for the single mutants suggest specialization in function for the two enzymes.","container-title":"Applied and Environmental Microbiology","DOI":"10.1128/AEM.01850-12","issue":"1","note":"publisher: American Society for Microbiology","page":"357-366","source":"journals.asm.org (Atypon)","title":"Elimination of Manganese(II,III) Oxidation in Pseudomonas putida GB-1 by a Double Knockout of Two Putative Multicopper Oxidase Genes","volume":"79","author":[{"family":"Geszvain","given":"Kati"},{"family":"McCarthy","given":"James K."},{"family":"Tebo","given":"Bradley M."}],"issued":{"date-parts":[["2013",1]]}}},{"id":1153,"uris":["http://zotero.org/groups/5035977/items/BBTL8LZ6"],"itemData":{"id":1153,"type":"article-journal","abstract":"The Mn(2+)-oxidizing bacterium Pseudomonas fluorescens GB-1 deposits Mn oxide around the cell. During growth of a culture, the Mn(2+)-oxidizing activity of the cells first appeared in the early stationary growth phase. It depended on the O2 concentration in the culture during the late logarithmic growth phase. Maximal activity was observed at an oxygen concentration of 26% saturation. The activity could be recovered in cell extracts and was proportional to the protein concentration in the cell extracts. The specific activity was increased 125-fold by ammonium sulfate precipitation followed by reversed-phase and gel filtration column chromatographies. The activity of the partly purified Mn(2+)-oxidizing preparation had a pH optimum of circa 7 and a temperature optimum of 35 degrees C and was lost by heating. The Mn(2+)-oxidizing activity was sensitive to NaN3 and HgCl2. It was inhibited by KCN, EDTA, Tris, and o-phenanthroline. Although most data indicated the involvement of protein in Mn2+ oxidation, the activity was slightly stimulated by sodium dodecyl sulfate at a low concentration and by treatment with pronase and V8 protease. By polyacrylamide gel electrophoresis, two Mn(2+)-oxidizing factors with estimated molecular weights of 180,000 and 250,000 were detected.","container-title":"Applied and Environmental Microbiology","DOI":"10.1128/aem.63.12.4793-4799.1997","issue":"12","note":"publisher: American Society for Microbiology","page":"4793-4799","source":"journals.asm.org (Atypon)","title":"Partial purification and characterization of manganese-oxidizing factors of Pseudomonas fluorescens GB-1","volume":"63","author":[{"family":"Okazaki","given":"M"},{"family":"Sugita","given":"T"},{"family":"Shimizu","given":"M"},{"family":"Ohode","given":"Y"},{"family":"Iwamoto","given":"K"},{"family":"Vrind-de Jong","given":"E W","non-dropping-particle":"de"},{"family":"Vrind","given":"J P","non-dropping-particle":"de"},{"family":"Corstjens","given":"P L"}],"issued":{"date-parts":[["1997",12]]}}}],"schema":"https://github.com/citation-style-language/schema/raw/master/csl-citation.json"} </w:instrText>
      </w:r>
      <w:r w:rsidR="00727FBD"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szCs w:val="24"/>
        </w:rPr>
        <w:t>(Cömert and Tepe, 2020; Geszvain et al., 2013; Okazaki et al., 1997)</w:t>
      </w:r>
      <w:r w:rsidR="00727FBD" w:rsidRPr="00FF52F0">
        <w:rPr>
          <w:rFonts w:ascii="Times New Roman" w:hAnsi="Times New Roman" w:cs="Times New Roman"/>
          <w:sz w:val="24"/>
          <w:szCs w:val="24"/>
          <w:lang w:val="en-US"/>
        </w:rPr>
        <w:fldChar w:fldCharType="end"/>
      </w:r>
      <w:r w:rsidR="00BC7FCD" w:rsidRPr="00FF52F0">
        <w:rPr>
          <w:rFonts w:ascii="Times New Roman" w:hAnsi="Times New Roman" w:cs="Times New Roman"/>
          <w:sz w:val="24"/>
          <w:szCs w:val="24"/>
          <w:lang w:val="en-US"/>
        </w:rPr>
        <w:t>.</w:t>
      </w:r>
      <w:r w:rsidR="005C05F8">
        <w:rPr>
          <w:rFonts w:ascii="Times New Roman" w:hAnsi="Times New Roman" w:cs="Times New Roman"/>
          <w:sz w:val="24"/>
          <w:szCs w:val="24"/>
          <w:lang w:val="en-US"/>
        </w:rPr>
        <w:t xml:space="preserve"> </w:t>
      </w:r>
      <w:proofErr w:type="spellStart"/>
      <w:r w:rsidR="0017018D" w:rsidRPr="00FF52F0">
        <w:rPr>
          <w:rFonts w:ascii="Times New Roman" w:hAnsi="Times New Roman" w:cs="Times New Roman"/>
          <w:i/>
          <w:iCs/>
          <w:sz w:val="24"/>
          <w:szCs w:val="24"/>
          <w:lang w:val="en-US"/>
        </w:rPr>
        <w:t>Hyphomicrobium</w:t>
      </w:r>
      <w:proofErr w:type="spellEnd"/>
      <w:r w:rsidR="005D0F18" w:rsidRPr="00FF52F0">
        <w:rPr>
          <w:rFonts w:ascii="Times New Roman" w:hAnsi="Times New Roman" w:cs="Times New Roman"/>
          <w:i/>
          <w:iCs/>
          <w:sz w:val="24"/>
          <w:szCs w:val="24"/>
          <w:lang w:val="en-US"/>
        </w:rPr>
        <w:t xml:space="preserve"> </w:t>
      </w:r>
      <w:r w:rsidR="005D0F18" w:rsidRPr="00FF52F0">
        <w:rPr>
          <w:rFonts w:ascii="Times New Roman" w:hAnsi="Times New Roman" w:cs="Times New Roman"/>
          <w:sz w:val="24"/>
          <w:szCs w:val="24"/>
          <w:lang w:val="en-US"/>
        </w:rPr>
        <w:t>is</w:t>
      </w:r>
      <w:r w:rsidR="005D0F18" w:rsidRPr="00FF52F0">
        <w:rPr>
          <w:rFonts w:ascii="Times New Roman" w:hAnsi="Times New Roman" w:cs="Times New Roman"/>
          <w:i/>
          <w:iCs/>
          <w:sz w:val="24"/>
          <w:szCs w:val="24"/>
          <w:lang w:val="en-US"/>
        </w:rPr>
        <w:t xml:space="preserve"> </w:t>
      </w:r>
      <w:r w:rsidR="0017018D" w:rsidRPr="00FF52F0">
        <w:rPr>
          <w:rFonts w:ascii="Times New Roman" w:hAnsi="Times New Roman" w:cs="Times New Roman"/>
          <w:sz w:val="24"/>
          <w:szCs w:val="24"/>
          <w:lang w:val="en-US"/>
        </w:rPr>
        <w:t xml:space="preserve">one of the first </w:t>
      </w:r>
      <w:r w:rsidR="00BD5CB9" w:rsidRPr="00FF52F0">
        <w:rPr>
          <w:rFonts w:ascii="Times New Roman" w:hAnsi="Times New Roman" w:cs="Times New Roman"/>
          <w:sz w:val="24"/>
          <w:szCs w:val="24"/>
          <w:lang w:val="en-US"/>
        </w:rPr>
        <w:t xml:space="preserve">Mn </w:t>
      </w:r>
      <w:r w:rsidR="0017018D" w:rsidRPr="00FF52F0">
        <w:rPr>
          <w:rFonts w:ascii="Times New Roman" w:hAnsi="Times New Roman" w:cs="Times New Roman"/>
          <w:sz w:val="24"/>
          <w:szCs w:val="24"/>
          <w:lang w:val="en-US"/>
        </w:rPr>
        <w:t>oxidizers studied</w:t>
      </w:r>
      <w:r w:rsidR="00284E47">
        <w:rPr>
          <w:rFonts w:ascii="Times New Roman" w:hAnsi="Times New Roman" w:cs="Times New Roman"/>
          <w:sz w:val="24"/>
          <w:szCs w:val="24"/>
          <w:lang w:val="en-US"/>
        </w:rPr>
        <w:t xml:space="preserve">, </w:t>
      </w:r>
      <w:r w:rsidR="0017018D" w:rsidRPr="00FF52F0">
        <w:rPr>
          <w:rFonts w:ascii="Times New Roman" w:hAnsi="Times New Roman" w:cs="Times New Roman"/>
          <w:sz w:val="24"/>
          <w:szCs w:val="24"/>
          <w:lang w:val="en-US"/>
        </w:rPr>
        <w:t>responsible for</w:t>
      </w:r>
      <w:r w:rsidR="00777A3A" w:rsidRPr="00FF52F0">
        <w:rPr>
          <w:rFonts w:ascii="Times New Roman" w:hAnsi="Times New Roman" w:cs="Times New Roman"/>
          <w:sz w:val="24"/>
          <w:szCs w:val="24"/>
          <w:lang w:val="en-US"/>
        </w:rPr>
        <w:t xml:space="preserve"> the</w:t>
      </w:r>
      <w:r w:rsidR="0017018D" w:rsidRPr="00FF52F0">
        <w:rPr>
          <w:rFonts w:ascii="Times New Roman" w:hAnsi="Times New Roman" w:cs="Times New Roman"/>
          <w:sz w:val="24"/>
          <w:szCs w:val="24"/>
          <w:lang w:val="en-US"/>
        </w:rPr>
        <w:t xml:space="preserve"> accumulation of </w:t>
      </w:r>
      <w:proofErr w:type="spellStart"/>
      <w:r w:rsidR="0017018D" w:rsidRPr="00FF52F0">
        <w:rPr>
          <w:rFonts w:ascii="Times New Roman" w:hAnsi="Times New Roman" w:cs="Times New Roman"/>
          <w:sz w:val="24"/>
          <w:szCs w:val="24"/>
          <w:lang w:val="en-US"/>
        </w:rPr>
        <w:t>Mn</w:t>
      </w:r>
      <w:r w:rsidR="00504BC4" w:rsidRPr="00FF52F0">
        <w:rPr>
          <w:rFonts w:ascii="Times New Roman" w:hAnsi="Times New Roman" w:cs="Times New Roman"/>
          <w:sz w:val="24"/>
          <w:szCs w:val="24"/>
          <w:lang w:val="en-US"/>
        </w:rPr>
        <w:t>Ox</w:t>
      </w:r>
      <w:proofErr w:type="spellEnd"/>
      <w:r w:rsidR="0017018D" w:rsidRPr="00FF52F0">
        <w:rPr>
          <w:rFonts w:ascii="Times New Roman" w:hAnsi="Times New Roman" w:cs="Times New Roman"/>
          <w:sz w:val="24"/>
          <w:szCs w:val="24"/>
          <w:lang w:val="en-US"/>
        </w:rPr>
        <w:t xml:space="preserve"> in water pipelines </w:t>
      </w:r>
      <w:r w:rsidR="0017018D" w:rsidRPr="00FF52F0">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{"citationID":"cWtgLths","properties":{"formattedCitation":"(Tyler and Marshall, 1967)","plainCitation":"(Tyler and Marshall, 1967)","noteIndex":0},"citationItems":[{"id":1139,"uris":["http://zotero.org/groups/5035977/items/5828DXR7"],"itemData":{"id":1139,"type":"article-journal","abstract":"Stalked, budding bacteria of the genus Hyphomicrobium are shown to be responsible for manganese deposition in freshwater pipelines. The attachment of the cells to the pipe surface is considered from the point of view of electrostatic attraction and the production of holdfast material. Electrophoretic studies indicate that Hyphomicrobium cells are negatively charged and that their surface ionogenic groups are carboxylic. It is postulated that the curious morphology and mode of reproduction of hyphomicrobia accounts for their efficiency in producing, or coexisting with, the manganese oxides they produce.","container-title":"Archiv für Mikrobiologie","DOI":"10.1007/BF00425209","ISSN":"1432-072X","issue":"4","journalAbbreviation":"Archiv. Mikrobiol.","language":"en","page":"344-353","source":"Springer Link","title":"Form and function in manganese-oxidizing bacteria","volume":"56","author":[{"family":"Tyler","given":"P. A."},{"family":"Marshall","given":"K. C."}],"issued":{"date-parts":[["1967",12,1]]}}}],"schema":"https://github.com/citation-style-language/schema/raw/master/csl-citation.json"} </w:instrText>
      </w:r>
      <w:r w:rsidR="0017018D"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(Tyler and Marshall, 1967)</w:t>
      </w:r>
      <w:r w:rsidR="0017018D" w:rsidRPr="00FF52F0">
        <w:rPr>
          <w:rFonts w:ascii="Times New Roman" w:hAnsi="Times New Roman" w:cs="Times New Roman"/>
          <w:sz w:val="24"/>
          <w:szCs w:val="24"/>
          <w:lang w:val="en-US"/>
        </w:rPr>
        <w:fldChar w:fldCharType="end"/>
      </w:r>
      <w:r w:rsidR="00284E47">
        <w:rPr>
          <w:rFonts w:ascii="Times New Roman" w:hAnsi="Times New Roman" w:cs="Times New Roman"/>
          <w:sz w:val="24"/>
          <w:szCs w:val="24"/>
          <w:lang w:val="en-US"/>
        </w:rPr>
        <w:t xml:space="preserve"> and biofilters</w:t>
      </w:r>
      <w:r w:rsidR="0017018D" w:rsidRPr="00FF52F0">
        <w:rPr>
          <w:rFonts w:ascii="Times New Roman" w:hAnsi="Times New Roman" w:cs="Times New Roman"/>
          <w:sz w:val="24"/>
          <w:szCs w:val="24"/>
          <w:lang w:val="en-US"/>
        </w:rPr>
        <w:t xml:space="preserve"> </w:t>
      </w:r>
      <w:r w:rsidR="0017018D" w:rsidRPr="00FF52F0">
        <w:rPr>
          <w:rFonts w:ascii="Times New Roman" w:hAnsi="Times New Roman" w:cs="Times New Roman"/>
          <w:sz w:val="24"/>
          <w:szCs w:val="24"/>
          <w:lang w:val="en-US"/>
        </w:rPr>
        <w:fldChar w:fldCharType="begin"/>
      </w:r>
      <w:r w:rsidR="00DE0E6D">
        <w:rPr>
          <w:rFonts w:ascii="Times New Roman" w:hAnsi="Times New Roman" w:cs="Times New Roman"/>
          <w:sz w:val="24"/>
          <w:szCs w:val="24"/>
          <w:lang w:val="en-US"/>
        </w:rPr>
        <w:instrText xml:space="preserve"> ADDIN ZOTERO_ITEM CSL_CITATION {"citationID":"HRf6S5a1","properties":{"formattedCitation":"(Zhao et al., 2020)","plainCitation":"(Zhao et al., 2020)","noteIndex":0},"citationItems":[{"id":1065,"uris":["http://zotero.org/groups/5035977/items/V4GPMR4H"],"itemData":{"id":1065,"type":"article-journal","abstract":"Rapid sand biofiltration (RSBF) is widely used for the removal of contaminants from drinking water treatment systems. Biofilm microbiomes in the biofilter media play essential roles in biotransformation of contaminants, but is not comprehensively understood. This study reports on Mn(II) oxidation and the core microbiomes in magnetite sand RSBF (MagS–RSBF) and manganese sand RSBF (MnS–RSBF). MnS–RSBF showed a relatively higher Mn(II) removal rate (40–91.2%) than MagS–RSBF during the start-up. MagS–RSBF and MnS–RSBF had similar Mn(II) removal rates (94.13% and 99.16%) over stable operation for 80 days. Mn(II) removal rates at different depths in the MnS–RSBF reactor significantly changed with operation time, and the filter in the upper layer of MnS–RSBF made the largest contribution to Mn(II) oxidation once operation had stabilized. PacBio single molecule sequencing of full-length 16S rRNA gene indicated that biofilter medium had a significant impact on the core microbiomes of the biofilms from the two biofilters. The magnetite sand biofilter facilitated the enrichment of Mn(II)-oxidizing biofilms. The dominant populations consisted of Pedomicrobium, Pseudomonas, and Hyphomicrobium in the RSBF, which have been affiliated with putative manganese-oxidizing bacteria (MnOB). The relative abundance of Pedomicrobium manganicum increased with operation time in both RSBF reactors. In addition, Nordella oligomobilis and Derxia gummosa were statistically correlated with Mn(II) oxidation. Species-species co-occurrence networks indicated that the microbiome of MnS–RSBF had more complex correlations than that of MagS–RSBF, implying that biofilter medium substantially shaped the microbial community in the RSBF. Hyphomicrobium and nitrite-oxidizing Nitrospira moscoviensis were positively correlated. The core microbiomes’ composition of both RSBF reactors converged over operation time. A hybrid biofilter medium with magnetite sand and manganese sand may therefore be best in rapid sand filtration for Mn(II) oxidation.","container-title":"Water Research","DOI":"10.1016/j.watres.2019.115424","ISSN":"0043-1354","journalAbbreviation":"Water Research","language":"en","page":"115424","source":"ScienceDirect","title":"Single molecule sequencing reveals response of manganese-oxidizing microbiome to different biofilter media in drinking water systems","volume":"171","author":[{"family":"Zhao","given":"Xin"},{"family":"Liu","given":"Bingfeng"},{"family":"Wang","given":"Xiuheng"},{"family":"Chen","given":"Chuan"},{"family":"Ren","given":"Nanqi"},{"family":"Xing","given":"Defeng"}],"issued":{"date-parts":[["2020",3,15]]}},"label":"page"}],"schema":"https://github.com/citation-style-language/schema/raw/master/csl-citation.json"} </w:instrText>
      </w:r>
      <w:r w:rsidR="0017018D"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(Zhao et al., 2020)</w:t>
      </w:r>
      <w:r w:rsidR="0017018D" w:rsidRPr="00FF52F0">
        <w:rPr>
          <w:rFonts w:ascii="Times New Roman" w:hAnsi="Times New Roman" w:cs="Times New Roman"/>
          <w:sz w:val="24"/>
          <w:szCs w:val="24"/>
          <w:lang w:val="en-US"/>
        </w:rPr>
        <w:fldChar w:fldCharType="end"/>
      </w:r>
      <w:r w:rsidR="0017018D" w:rsidRPr="00FF52F0">
        <w:rPr>
          <w:rFonts w:ascii="Times New Roman" w:hAnsi="Times New Roman" w:cs="Times New Roman"/>
          <w:sz w:val="24"/>
          <w:szCs w:val="24"/>
          <w:lang w:val="en-US"/>
        </w:rPr>
        <w:t xml:space="preserve">. </w:t>
      </w:r>
    </w:p>
    <w:p w14:paraId="50CE1D7E" w14:textId="1318B46F" w:rsidR="00855C23" w:rsidRPr="004B69E4" w:rsidRDefault="00855C23" w:rsidP="00007B63">
      <w:pPr>
        <w:spacing w:after="0" w:line="480" w:lineRule="auto"/>
        <w:rPr>
          <w:rFonts w:ascii="Times New Roman" w:hAnsi="Times New Roman" w:cs="Times New Roman"/>
          <w:iCs/>
          <w:sz w:val="24"/>
          <w:szCs w:val="24"/>
          <w:lang w:val="en-US"/>
        </w:rPr>
      </w:pPr>
      <w:r w:rsidRPr="00FF52F0">
        <w:rPr>
          <w:rFonts w:ascii="Times New Roman" w:hAnsi="Times New Roman" w:cs="Times New Roman"/>
          <w:sz w:val="24"/>
          <w:szCs w:val="24"/>
          <w:lang w:val="en-US"/>
        </w:rPr>
        <w:t xml:space="preserve">Mn-oxidizing </w:t>
      </w:r>
      <w:proofErr w:type="spellStart"/>
      <w:r w:rsidRPr="00FF52F0">
        <w:rPr>
          <w:rFonts w:ascii="Times New Roman" w:hAnsi="Times New Roman" w:cs="Times New Roman"/>
          <w:i/>
          <w:iCs/>
          <w:sz w:val="24"/>
          <w:szCs w:val="24"/>
          <w:lang w:val="en-US"/>
        </w:rPr>
        <w:t>Rhizobiales</w:t>
      </w:r>
      <w:proofErr w:type="spellEnd"/>
      <w:r w:rsidRPr="00FF52F0">
        <w:rPr>
          <w:rFonts w:ascii="Times New Roman" w:hAnsi="Times New Roman" w:cs="Times New Roman"/>
          <w:i/>
          <w:iCs/>
          <w:sz w:val="24"/>
          <w:szCs w:val="24"/>
          <w:lang w:val="en-US"/>
        </w:rPr>
        <w:t xml:space="preserve"> </w:t>
      </w:r>
      <w:r w:rsidRPr="00FF52F0">
        <w:rPr>
          <w:rFonts w:ascii="Times New Roman" w:hAnsi="Times New Roman" w:cs="Times New Roman"/>
          <w:sz w:val="24"/>
          <w:szCs w:val="24"/>
          <w:lang w:val="en-US"/>
        </w:rPr>
        <w:t xml:space="preserve">were previously identified in various </w:t>
      </w:r>
      <w:r>
        <w:rPr>
          <w:rFonts w:ascii="Times New Roman" w:hAnsi="Times New Roman" w:cs="Times New Roman"/>
          <w:sz w:val="24"/>
          <w:szCs w:val="24"/>
          <w:lang w:val="en-US"/>
        </w:rPr>
        <w:t>natural habitats</w:t>
      </w:r>
      <w:r w:rsidRPr="00FF52F0">
        <w:rPr>
          <w:rFonts w:ascii="Times New Roman" w:hAnsi="Times New Roman" w:cs="Times New Roman"/>
          <w:sz w:val="24"/>
          <w:szCs w:val="24"/>
          <w:lang w:val="en-US"/>
        </w:rPr>
        <w:t xml:space="preserve"> </w:t>
      </w:r>
      <w:r w:rsidRPr="00FF52F0">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{"citationID":"bpecYAXH","properties":{"formattedCitation":"(Tebo et al., 2005)","plainCitation":"(Tebo et al., 2005)","noteIndex":0},"citationItems":[{"id":1058,"uris":["http://zotero.org/groups/5035977/items/2C5RV554"],"itemData":{"id":1058,"type":"article-journal","abstract":"Mn(II)-oxidizing microbes have an integral role in the biogeochemical cycling of manganese, iron, nitrogen, carbon, sulfur, and several nutrients and trace metals. There is great interest in mechanistically understanding these cycles and defining the importance of Mn(II)-oxidizing bacteria in modern and ancient geochemical environments. Linking Mn(II) oxidation to cellular function, although still enigmatic, continues to drive efforts to characterize manganese biomineralization. Recently, complexed-Mn(III) has been shown to be a transient intermediate in Mn(II) oxidation to Mn(IV), suggesting that the reaction might involve a unique multicopper oxidase system capable of a two-electron oxidation of the substrate. In biogenic and abiotic synthesis experiments, the application of synchrotron-based X-ray scattering and spectroscopic techniques has significantly increased our understanding of the oxidation state and relatively amorphous structure (i.e. δ–MnO2-like) of biogenic oxides, providing a new blueprint for the structural signature of biogenic Mn oxides.","container-title":"Trends in Microbiology","DOI":"10.1016/j.tim.2005.07.009","ISSN":"0966-842X","issue":"9","journalAbbreviation":"Trends in Microbiology","language":"en","page":"421-428","source":"ScienceDirect","title":"Geomicrobiology of manganese(II) oxidation","volume":"13","author":[{"family":"Tebo","given":"Bradley M."},{"family":"Johnson","given":"Hope A."},{"family":"McCarthy","given":"James K."},{"family":"Templeton","given":"Alexis S."}],"issued":{"date-parts":[["2005",9,1]]}}}],"schema":"https://github.com/citation-style-language/schema/raw/master/csl-citation.json"} </w:instrText>
      </w:r>
      <w:r w:rsidRPr="00FF52F0">
        <w:rPr>
          <w:rFonts w:ascii="Times New Roman" w:hAnsi="Times New Roman" w:cs="Times New Roman"/>
          <w:sz w:val="24"/>
          <w:szCs w:val="24"/>
          <w:lang w:val="en-US"/>
        </w:rPr>
        <w:fldChar w:fldCharType="separate"/>
      </w:r>
      <w:r w:rsidRPr="00003FCF">
        <w:rPr>
          <w:rFonts w:ascii="Times New Roman" w:hAnsi="Times New Roman" w:cs="Times New Roman"/>
          <w:sz w:val="24"/>
        </w:rPr>
        <w:t>(Tebo et al., 2005)</w:t>
      </w:r>
      <w:r w:rsidRPr="00FF52F0">
        <w:rPr>
          <w:rFonts w:ascii="Times New Roman" w:hAnsi="Times New Roman" w:cs="Times New Roman"/>
          <w:sz w:val="24"/>
          <w:szCs w:val="24"/>
          <w:lang w:val="en-US"/>
        </w:rPr>
        <w:fldChar w:fldCharType="end"/>
      </w:r>
      <w:r w:rsidRPr="00FF52F0">
        <w:rPr>
          <w:rFonts w:ascii="Times New Roman" w:hAnsi="Times New Roman" w:cs="Times New Roman"/>
          <w:sz w:val="24"/>
          <w:szCs w:val="24"/>
          <w:lang w:val="en-US"/>
        </w:rPr>
        <w:t>, and recent studies have discovered new species</w:t>
      </w:r>
      <w:r>
        <w:rPr>
          <w:rFonts w:ascii="Times New Roman" w:hAnsi="Times New Roman" w:cs="Times New Roman"/>
          <w:sz w:val="24"/>
          <w:szCs w:val="24"/>
          <w:lang w:val="en-US"/>
        </w:rPr>
        <w:t xml:space="preserve"> </w:t>
      </w:r>
      <w:r w:rsidRPr="00FF52F0">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{"citationID":"oF0SteON","properties":{"formattedCitation":"(Marcus et al., 2017; Sj\\uc0\\u246{}berg et al., 2020)","plainCitation":"(Marcus et al., 2017; Sjöberg et al., 2020)","noteIndex":0},"citationItems":[{"id":1132,"uris":["http://zotero.org/groups/5035977/items/7VTBHNAV"],"itemData":{"id":1132,"type":"article-journal","abstract":"Manganese (Mn) oxides are highly reactive minerals that influence the speciation, mobility, bioavailability and toxicity of a wide variety of organic and inorganic compounds. Although Mn(II)-oxidizing bacteria are known to catalyze the formation of Mn oxides, little is known about the organisms responsible for Mn oxidation in situ, especially in engineered environments. Mn(II)-oxidizing bacteria are important in drinking water systems, including in biofiltration and water distribution systems. Here, we used cultivation dependent and independent approaches to investigate Mn(II)-oxidizing bacteria in drinking water sources, a treatment plant and associated distribution system. We isolated 29 strains of Mn(II)-oxidizing bacteria and found that highly similar 16S rRNA gene sequences were present in all culture-independent datasets and dominant in the studied drinking water treatment plant. These results highlight a potentially important role for Mn(II)-oxidizing bacteria in drinking water systems, where biogenic Mn oxides may affect water quality in terms of aesthetic appearance, speciation of metals and oxidation of organic and inorganic compounds. Deciphering the ecology of these organisms and the factors that regulate their Mn(II)-oxidizing activity could yield important insights into how microbial communities influence the quality of drinking water.","container-title":"Environmental Microbiology Reports","DOI":"10.1111/1758-2229.12508","ISSN":"1758-2229","issue":"2","language":"en","note":"_eprint: https://onlinelibrary.wiley.com/doi/pdf/10.1111/1758-2229.12508","page":"120-128","source":"Wiley Online Library","title":"Diverse manganese(II)-oxidizing bacteria are prevalent in drinking water systems","volume":"9","author":[{"family":"Marcus","given":"Daniel N."},{"family":"Pinto","given":"Ameet"},{"family":"Anantharaman","given":"Karthik"},{"family":"Ruberg","given":"Steven A."},{"family":"Kramer","given":"Eva L."},{"family":"Raskin","given":"Lutgarde"},{"family":"Dick","given":"Gregory J."}],"issued":{"date-parts":[["2017"]]}},"label":"page"},{"id":"ecC2V0qY/zcvk5en8","uris":["http://zotero.org/users/10378094/items/8FBBJE6J"],"itemData":{"id":"LC8sh6fD/Egikbp1g","type":"article-journal","abstract":"Microbe-mediated precipitation of Mn-oxides enriched in rare earth elements (REE) and other trace elements was discovered in tunnels leading to the main shaft of the Ytterby mine, Sweden. Defining the spatial distribution of microorganisms and elements in this ecosystem provide a better understanding of specific niches and parameters driving the emergence of these communities and associated mineral precipitates. Along with elemental analyses, high-throughput sequencing of the following four subsystems were conducted: (i) water seeping from a rock fracture into the tunnel, (ii) Mn-oxides and associated biofilm; referred to as the Ytterby Black Substance (YBS) biofilm (iii) biofilm forming bubbles on the Mn-oxides; referred to as the bubble biofilm and (iv) fracture water that has passed through the biofilms. Each subsystem hosts a specific collection of microorganisms. Differentially abundant bacteria in the YBS biofilm were identified within the Rhizobiales (e.g. Pedomicrobium), PLTA13 Gammaproteobacteria, Pirellulaceae, Hyphomonadaceae, Blastocatellia and Nitrospira. These taxa, likely driving the Mn-oxide production, were not detected in the fracture water. This biofilm binds Mn, REE and other trace elements in an efficient, dynamic process, as indicated by substantial depletion of these metals from the fracture water as it passes through the Mn deposit zone. Microbe-mediated oxidation of Mn(II) and formation of Mn(III/IV)-oxides can thus have considerable local environmental impact by removing metals from aquatic environments.","container-title":"FEMS Microbiology Ecology","DOI":"10.1093/femsec/fiaa169","ISSN":"1574-6941","issue":"11","language":"en","page":"fiaa169","source":"DOI.org (Crossref)","title":"Microbiomes in a manganese oxide producing ecosystem in the Ytterby mine, Sweden: impact on metal mobility","title-short":"Microbiomes in a manganese oxide producing ecosystem in the Ytterby mine, Sweden","volume":"96","author":[{"family":"Sjöberg","given":"Susanne"},{"family":"Stairs","given":"Courtney W"},{"family":"Allard","given":"Bert"},{"family":"Homa","given":"Felix"},{"family":"Martin","given":"Tom"},{"family":"Sjöberg","given":"Viktor"},{"family":"Ettema","given":"Thijs J G"},{"family":"Dupraz","given":"Christophe"}],"issued":{"date-parts":[["2020",10,28]]}}}],"schema":"https://github.com/citation-style-language/schema/raw/master/csl-citation.json"} </w:instrText>
      </w:r>
      <w:r w:rsidRPr="00FF52F0">
        <w:rPr>
          <w:rFonts w:ascii="Times New Roman" w:hAnsi="Times New Roman" w:cs="Times New Roman"/>
          <w:sz w:val="24"/>
          <w:szCs w:val="24"/>
          <w:lang w:val="en-US"/>
        </w:rPr>
        <w:fldChar w:fldCharType="separate"/>
      </w:r>
      <w:r w:rsidRPr="00003FCF">
        <w:rPr>
          <w:rFonts w:ascii="Times New Roman" w:hAnsi="Times New Roman" w:cs="Times New Roman"/>
          <w:sz w:val="24"/>
          <w:szCs w:val="24"/>
        </w:rPr>
        <w:t>(Marcus et al., 2017; Sjöberg et al., 2020)</w:t>
      </w:r>
      <w:r w:rsidRPr="00FF52F0">
        <w:rPr>
          <w:rFonts w:ascii="Times New Roman" w:hAnsi="Times New Roman" w:cs="Times New Roman"/>
          <w:sz w:val="24"/>
          <w:szCs w:val="24"/>
          <w:lang w:val="en-US"/>
        </w:rPr>
        <w:fldChar w:fldCharType="end"/>
      </w:r>
      <w:r w:rsidRPr="00FF52F0">
        <w:rPr>
          <w:rFonts w:ascii="Times New Roman" w:hAnsi="Times New Roman" w:cs="Times New Roman"/>
          <w:sz w:val="24"/>
          <w:szCs w:val="24"/>
          <w:lang w:val="en-US"/>
        </w:rPr>
        <w:t>. A</w:t>
      </w:r>
      <w:r>
        <w:rPr>
          <w:rFonts w:ascii="Times New Roman" w:hAnsi="Times New Roman" w:cs="Times New Roman"/>
          <w:sz w:val="24"/>
          <w:szCs w:val="24"/>
          <w:lang w:val="en-US"/>
        </w:rPr>
        <w:t xml:space="preserve"> well-</w:t>
      </w:r>
      <w:r w:rsidRPr="00FF52F0">
        <w:rPr>
          <w:rFonts w:ascii="Times New Roman" w:hAnsi="Times New Roman" w:cs="Times New Roman"/>
          <w:sz w:val="24"/>
          <w:szCs w:val="24"/>
          <w:lang w:val="en-US"/>
        </w:rPr>
        <w:t xml:space="preserve">known Mn-oxidizing </w:t>
      </w:r>
      <w:proofErr w:type="spellStart"/>
      <w:r w:rsidRPr="00FF52F0">
        <w:rPr>
          <w:rFonts w:ascii="Times New Roman" w:hAnsi="Times New Roman" w:cs="Times New Roman"/>
          <w:i/>
          <w:iCs/>
          <w:sz w:val="24"/>
          <w:szCs w:val="24"/>
          <w:lang w:val="en-US"/>
        </w:rPr>
        <w:t>Rhizobiales</w:t>
      </w:r>
      <w:proofErr w:type="spellEnd"/>
      <w:r w:rsidRPr="00FF52F0">
        <w:rPr>
          <w:rFonts w:ascii="Times New Roman" w:hAnsi="Times New Roman" w:cs="Times New Roman"/>
          <w:sz w:val="24"/>
          <w:szCs w:val="24"/>
          <w:lang w:val="en-US"/>
        </w:rPr>
        <w:t xml:space="preserve"> </w:t>
      </w:r>
      <w:r>
        <w:rPr>
          <w:rFonts w:ascii="Times New Roman" w:hAnsi="Times New Roman" w:cs="Times New Roman"/>
          <w:sz w:val="24"/>
          <w:szCs w:val="24"/>
          <w:lang w:val="en-US"/>
        </w:rPr>
        <w:t>detected</w:t>
      </w:r>
      <w:r w:rsidRPr="00FF52F0">
        <w:rPr>
          <w:rFonts w:ascii="Times New Roman" w:hAnsi="Times New Roman" w:cs="Times New Roman"/>
          <w:sz w:val="24"/>
          <w:szCs w:val="24"/>
          <w:lang w:val="en-US"/>
        </w:rPr>
        <w:t xml:space="preserve"> in the experimental bottles was </w:t>
      </w:r>
      <w:proofErr w:type="spellStart"/>
      <w:r w:rsidRPr="00FF52F0">
        <w:rPr>
          <w:rFonts w:ascii="Times New Roman" w:hAnsi="Times New Roman" w:cs="Times New Roman"/>
          <w:i/>
          <w:iCs/>
          <w:sz w:val="24"/>
          <w:szCs w:val="24"/>
          <w:lang w:val="en-US"/>
        </w:rPr>
        <w:t>Pedomicrobium</w:t>
      </w:r>
      <w:proofErr w:type="spellEnd"/>
      <w:r w:rsidRPr="00FF52F0">
        <w:rPr>
          <w:rFonts w:ascii="Times New Roman" w:hAnsi="Times New Roman" w:cs="Times New Roman"/>
          <w:i/>
          <w:iCs/>
          <w:sz w:val="24"/>
          <w:szCs w:val="24"/>
          <w:lang w:val="en-US"/>
        </w:rPr>
        <w:t xml:space="preserve"> </w:t>
      </w:r>
      <w:r w:rsidRPr="00FF52F0">
        <w:rPr>
          <w:rFonts w:ascii="Times New Roman" w:hAnsi="Times New Roman" w:cs="Times New Roman"/>
          <w:i/>
          <w:iCs/>
          <w:sz w:val="24"/>
          <w:szCs w:val="24"/>
          <w:lang w:val="en-US"/>
        </w:rPr>
        <w:fldChar w:fldCharType="begin"/>
      </w:r>
      <w:r>
        <w:rPr>
          <w:rFonts w:ascii="Times New Roman" w:hAnsi="Times New Roman" w:cs="Times New Roman"/>
          <w:i/>
          <w:iCs/>
          <w:sz w:val="24"/>
          <w:szCs w:val="24"/>
          <w:lang w:val="en-US"/>
        </w:rPr>
        <w:instrText xml:space="preserve"> ADDIN ZOTERO_ITEM CSL_CITATION {"citationID":"CSqpWKqX","properties":{"formattedCitation":"(Larsen et al., 1999)","plainCitation":"(Larsen et al., 1999)","noteIndex":0},"citationItems":[{"id":634,"uris":["http://zotero.org/groups/4931394/items/XPUQEHZJ"],"itemData":{"id":634,"type":"article-journal","abstract":"Heat treatment of Pedomicrobium sp. ACM 3067 enhanced the adsorption of Mn(II) to whole cells but abolished Mn(II)-oxidising activity. In whole cells, optimal Mn(II)-oxidising activity occurred at pH 7 and 25 °C. The apparent Km of the Mn(II)-oxidising system for Mn(II) was 26 µM. These data confirm that Mn(II) oxidation is an enzymic process in Pedomicrobium sp. ACM 3067. Measurement of Mn(II) oxidation during the growth cycle demonstrated that the highest activity occurred during early- to mid-exponential phase and was independent of the presence of Mn in the growth medium. Mn(II)-oxidising activity was localised to the membrane fraction. Transmission electron microscopy showed that this fraction consisted of double-layered membrane vesicles. Positively charged molecules such as poly-L-lysine interfered with the adsorption and oxidation of Mn(II) by whole cells and membranes. Similarly, aminoglycoside antibiotics such as gentamicin sulfate proved to be potent inhibitors of Mn(II) oxidation. Treatment of cells with the copper chelator diethyldithiocarbamate inhibited Mn(II) oxidation. Enzyme activity was restored by the addition of Cu(II) ions, but not by Co(II) nor Zn(II). We conclude that Mn(II) oxidation in Pedomicrobium sp. ACM 3067 is catalysed by a Cu-dependent enzyme.","container-title":"Archives of Microbiology","DOI":"10.1007/s002030050708","ISSN":"0302-8933, 1432-072X","issue":"4","journalAbbreviation":"Archives of Microbiology","language":"en","page":"257-264","source":"DOI.org (Crossref)","title":"Manganese(II) adsorption and oxidation by whole cells and a membrane fraction of Pedomicrobium sp. ACM 3067","volume":"171","author":[{"family":"Larsen","given":"E. I."},{"family":"Sly","given":"Lindsay I."},{"family":"McEwan","given":"Alastair G."}],"issued":{"date-parts":[["1999",3,22]]}}}],"schema":"https://github.com/citation-style-language/schema/raw/master/csl-citation.json"} </w:instrText>
      </w:r>
      <w:r w:rsidRPr="00FF52F0">
        <w:rPr>
          <w:rFonts w:ascii="Times New Roman" w:hAnsi="Times New Roman" w:cs="Times New Roman"/>
          <w:i/>
          <w:iCs/>
          <w:sz w:val="24"/>
          <w:szCs w:val="24"/>
          <w:lang w:val="en-US"/>
        </w:rPr>
        <w:fldChar w:fldCharType="separate"/>
      </w:r>
      <w:r w:rsidRPr="00003FCF">
        <w:rPr>
          <w:rFonts w:ascii="Times New Roman" w:hAnsi="Times New Roman" w:cs="Times New Roman"/>
          <w:sz w:val="24"/>
        </w:rPr>
        <w:t>(Larsen et al., 1999)</w:t>
      </w:r>
      <w:r w:rsidRPr="00FF52F0">
        <w:rPr>
          <w:rFonts w:ascii="Times New Roman" w:hAnsi="Times New Roman" w:cs="Times New Roman"/>
          <w:i/>
          <w:iCs/>
          <w:sz w:val="24"/>
          <w:szCs w:val="24"/>
          <w:lang w:val="en-US"/>
        </w:rPr>
        <w:fldChar w:fldCharType="end"/>
      </w:r>
      <w:r w:rsidRPr="00FF52F0">
        <w:rPr>
          <w:rFonts w:ascii="Times New Roman" w:hAnsi="Times New Roman" w:cs="Times New Roman"/>
          <w:i/>
          <w:iCs/>
          <w:sz w:val="24"/>
          <w:szCs w:val="24"/>
          <w:lang w:val="en-US"/>
        </w:rPr>
        <w:t xml:space="preserve"> </w:t>
      </w:r>
      <w:r w:rsidRPr="00FF52F0">
        <w:rPr>
          <w:rFonts w:ascii="Times New Roman" w:hAnsi="Times New Roman" w:cs="Times New Roman"/>
          <w:sz w:val="24"/>
          <w:szCs w:val="24"/>
          <w:lang w:val="en-US"/>
        </w:rPr>
        <w:t>(Fig. 4),</w:t>
      </w:r>
      <w:r w:rsidRPr="00FF52F0">
        <w:rPr>
          <w:rFonts w:ascii="Times New Roman" w:hAnsi="Times New Roman" w:cs="Times New Roman"/>
          <w:i/>
          <w:iCs/>
          <w:sz w:val="24"/>
          <w:szCs w:val="24"/>
          <w:lang w:val="en-US"/>
        </w:rPr>
        <w:t xml:space="preserve"> </w:t>
      </w:r>
      <w:r w:rsidRPr="00FF52F0">
        <w:rPr>
          <w:rFonts w:ascii="Times New Roman" w:hAnsi="Times New Roman" w:cs="Times New Roman"/>
          <w:sz w:val="24"/>
          <w:szCs w:val="24"/>
          <w:lang w:val="en-US"/>
        </w:rPr>
        <w:t>in which</w:t>
      </w:r>
      <w:r w:rsidRPr="00FF52F0">
        <w:rPr>
          <w:rFonts w:ascii="Times New Roman" w:hAnsi="Times New Roman" w:cs="Times New Roman"/>
          <w:i/>
          <w:iCs/>
          <w:sz w:val="24"/>
          <w:szCs w:val="24"/>
          <w:lang w:val="en-US"/>
        </w:rPr>
        <w:t xml:space="preserve"> </w:t>
      </w:r>
      <w:r w:rsidRPr="00FF52F0">
        <w:rPr>
          <w:rFonts w:ascii="Times New Roman" w:hAnsi="Times New Roman" w:cs="Times New Roman"/>
          <w:sz w:val="24"/>
          <w:szCs w:val="24"/>
          <w:lang w:val="en-US"/>
        </w:rPr>
        <w:t xml:space="preserve">deposition of </w:t>
      </w:r>
      <w:proofErr w:type="spellStart"/>
      <w:r w:rsidRPr="00FF52F0">
        <w:rPr>
          <w:rFonts w:ascii="Times New Roman" w:hAnsi="Times New Roman" w:cs="Times New Roman"/>
          <w:sz w:val="24"/>
          <w:szCs w:val="24"/>
          <w:lang w:val="en-US"/>
        </w:rPr>
        <w:t>MnOx</w:t>
      </w:r>
      <w:proofErr w:type="spellEnd"/>
      <w:r w:rsidRPr="00FF52F0">
        <w:rPr>
          <w:rFonts w:ascii="Times New Roman" w:hAnsi="Times New Roman" w:cs="Times New Roman"/>
          <w:sz w:val="24"/>
          <w:szCs w:val="24"/>
          <w:lang w:val="en-US"/>
        </w:rPr>
        <w:t xml:space="preserve"> occurs in close association with </w:t>
      </w:r>
      <w:r>
        <w:rPr>
          <w:rFonts w:ascii="Times New Roman" w:hAnsi="Times New Roman" w:cs="Times New Roman"/>
          <w:sz w:val="24"/>
          <w:szCs w:val="24"/>
          <w:lang w:val="en-US"/>
        </w:rPr>
        <w:t>EPS</w:t>
      </w:r>
      <w:r w:rsidRPr="00FF52F0">
        <w:rPr>
          <w:rFonts w:ascii="Times New Roman" w:hAnsi="Times New Roman" w:cs="Times New Roman"/>
          <w:sz w:val="24"/>
          <w:szCs w:val="24"/>
          <w:lang w:val="en-US"/>
        </w:rPr>
        <w:t xml:space="preserve"> excretion </w:t>
      </w:r>
      <w:r w:rsidRPr="00FF52F0">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ADDIN ZOTERO_ITEM CSL_CITATION {"citationID":"QEr2wvfQ","properties":{"formattedCitation":"(Sly et al., 1990)","plainCitation":"(Sly et al., 1990)","noteIndex":0},"citationItems":[{"id":1147,"uris":["http://zotero.org/groups/5035977/items/5JC2DMLL"],"itemData":{"id":1147,"type":"article-journal","abstract":"The extracellular acidic polysaccharides of the manganese-oxidizing bacterium Pedomicrobium manganicum were able to bind preformed colloidal MnO2. The capacity of the cells to bind MnO2 was pH dependent. Enhanced binding capacity below pH 5 suggests that ionic bonding forces are involved in the binding mechanism and that there is a charge reversal on the acidic polysaccharides between pH 5 and 4 that is due to increased protonation of carboxyl groups.","container-title":"Applied and Environmental Microbiology","DOI":"10.1128/aem.56.9.2791-2794.1990","issue":"9","note":"publisher: American Society for Microbiology","page":"2791-2794","source":"journals.asm.org (Atypon)","title":"Binding of Colloidal MnO2 by Extracellular Polysaccharides of Pedomicrobium manganicum","volume":"56","author":[{"family":"Sly","given":"L. I."},{"family":"Arunpairojana","given":"Vullapa"},{"family":"Dixon","given":"D. R."}],"issued":{"date-parts":[["1990",9]]}}}],"schema":"https://github.com/citation-style-language/schema/raw/master/csl-citation.json"} </w:instrText>
      </w:r>
      <w:r w:rsidRPr="00FF52F0">
        <w:rPr>
          <w:rFonts w:ascii="Times New Roman" w:hAnsi="Times New Roman" w:cs="Times New Roman"/>
          <w:sz w:val="24"/>
          <w:szCs w:val="24"/>
          <w:lang w:val="en-US"/>
        </w:rPr>
        <w:fldChar w:fldCharType="separate"/>
      </w:r>
      <w:r w:rsidRPr="00003FCF">
        <w:rPr>
          <w:rFonts w:ascii="Times New Roman" w:hAnsi="Times New Roman" w:cs="Times New Roman"/>
          <w:sz w:val="24"/>
        </w:rPr>
        <w:t>(Sly et al., 1990)</w:t>
      </w:r>
      <w:r w:rsidRPr="00FF52F0">
        <w:rPr>
          <w:rFonts w:ascii="Times New Roman" w:hAnsi="Times New Roman" w:cs="Times New Roman"/>
          <w:sz w:val="24"/>
          <w:szCs w:val="24"/>
          <w:lang w:val="en-US"/>
        </w:rPr>
        <w:fldChar w:fldCharType="end"/>
      </w:r>
      <w:r w:rsidRPr="00FF52F0">
        <w:rPr>
          <w:rFonts w:ascii="Times New Roman" w:hAnsi="Times New Roman" w:cs="Times New Roman"/>
          <w:sz w:val="24"/>
          <w:szCs w:val="24"/>
          <w:lang w:val="en-US"/>
        </w:rPr>
        <w:t xml:space="preserve">, as also observed in our cultures (Fig. 1 F). Conversely, the family </w:t>
      </w:r>
      <w:proofErr w:type="spellStart"/>
      <w:r w:rsidRPr="00FF52F0">
        <w:rPr>
          <w:rFonts w:ascii="Times New Roman" w:hAnsi="Times New Roman" w:cs="Times New Roman"/>
          <w:i/>
          <w:iCs/>
          <w:sz w:val="24"/>
          <w:szCs w:val="24"/>
          <w:lang w:val="en-US"/>
        </w:rPr>
        <w:t>Rhizobiales</w:t>
      </w:r>
      <w:proofErr w:type="spellEnd"/>
      <w:r w:rsidRPr="00FF52F0">
        <w:rPr>
          <w:rFonts w:ascii="Times New Roman" w:hAnsi="Times New Roman" w:cs="Times New Roman"/>
          <w:sz w:val="24"/>
          <w:szCs w:val="24"/>
          <w:lang w:val="en-US"/>
        </w:rPr>
        <w:t xml:space="preserve"> A0839 </w:t>
      </w:r>
      <w:r>
        <w:rPr>
          <w:rFonts w:ascii="Times New Roman" w:hAnsi="Times New Roman" w:cs="Times New Roman"/>
          <w:sz w:val="24"/>
          <w:szCs w:val="24"/>
          <w:lang w:val="en-US"/>
        </w:rPr>
        <w:t>has</w:t>
      </w:r>
      <w:r w:rsidRPr="00FF52F0">
        <w:rPr>
          <w:rFonts w:ascii="Times New Roman" w:hAnsi="Times New Roman" w:cs="Times New Roman"/>
          <w:sz w:val="24"/>
          <w:szCs w:val="24"/>
          <w:lang w:val="en-US"/>
        </w:rPr>
        <w:t xml:space="preserve"> not</w:t>
      </w:r>
      <w:r>
        <w:rPr>
          <w:rFonts w:ascii="Times New Roman" w:hAnsi="Times New Roman" w:cs="Times New Roman"/>
          <w:sz w:val="24"/>
          <w:szCs w:val="24"/>
          <w:lang w:val="en-US"/>
        </w:rPr>
        <w:t xml:space="preserve"> been</w:t>
      </w:r>
      <w:r w:rsidRPr="00FF52F0">
        <w:rPr>
          <w:rFonts w:ascii="Times New Roman" w:hAnsi="Times New Roman" w:cs="Times New Roman"/>
          <w:sz w:val="24"/>
          <w:szCs w:val="24"/>
          <w:lang w:val="en-US"/>
        </w:rPr>
        <w:t xml:space="preserve"> associated with Mn-oxidizing ability before. All the </w:t>
      </w:r>
      <w:proofErr w:type="spellStart"/>
      <w:r w:rsidRPr="00FF52F0">
        <w:rPr>
          <w:rFonts w:ascii="Times New Roman" w:hAnsi="Times New Roman" w:cs="Times New Roman"/>
          <w:i/>
          <w:iCs/>
          <w:sz w:val="24"/>
          <w:szCs w:val="24"/>
          <w:lang w:val="en-US"/>
        </w:rPr>
        <w:t>Rhizobiales</w:t>
      </w:r>
      <w:proofErr w:type="spellEnd"/>
      <w:r w:rsidRPr="00FF52F0">
        <w:rPr>
          <w:rFonts w:ascii="Times New Roman" w:hAnsi="Times New Roman" w:cs="Times New Roman"/>
          <w:i/>
          <w:iCs/>
          <w:sz w:val="24"/>
          <w:szCs w:val="24"/>
          <w:lang w:val="en-US"/>
        </w:rPr>
        <w:t xml:space="preserve"> </w:t>
      </w:r>
      <w:r w:rsidRPr="00FF52F0">
        <w:rPr>
          <w:rFonts w:ascii="Times New Roman" w:hAnsi="Times New Roman" w:cs="Times New Roman"/>
          <w:sz w:val="24"/>
          <w:szCs w:val="24"/>
          <w:lang w:val="en-US"/>
        </w:rPr>
        <w:t xml:space="preserve">not identified at the genus level, accounting for an average 7% relative abundance </w:t>
      </w:r>
      <w:r>
        <w:rPr>
          <w:rFonts w:ascii="Times New Roman" w:hAnsi="Times New Roman" w:cs="Times New Roman"/>
          <w:sz w:val="24"/>
          <w:szCs w:val="24"/>
          <w:lang w:val="en-US"/>
        </w:rPr>
        <w:t>in the Mn-enriched communities</w:t>
      </w:r>
      <w:r w:rsidRPr="00FF52F0">
        <w:rPr>
          <w:rFonts w:ascii="Times New Roman" w:hAnsi="Times New Roman" w:cs="Times New Roman"/>
          <w:sz w:val="24"/>
          <w:szCs w:val="24"/>
          <w:lang w:val="en-US"/>
        </w:rPr>
        <w:t xml:space="preserve">, potentially correspond to undescribed Mn-oxidizing species. The other groups within the core microbiome have rarely been associated with Mn oxidation. </w:t>
      </w:r>
      <w:proofErr w:type="spellStart"/>
      <w:r w:rsidRPr="00FF52F0">
        <w:rPr>
          <w:rFonts w:ascii="Times New Roman" w:eastAsia="Times New Roman" w:hAnsi="Times New Roman" w:cs="Times New Roman"/>
          <w:i/>
          <w:kern w:val="0"/>
          <w:sz w:val="24"/>
          <w:szCs w:val="24"/>
          <w:lang w:val="en-US"/>
          <w14:ligatures w14:val="none"/>
        </w:rPr>
        <w:t>Burkholderiaceae</w:t>
      </w:r>
      <w:proofErr w:type="spellEnd"/>
      <w:r w:rsidRPr="00FF52F0">
        <w:rPr>
          <w:rFonts w:ascii="Times New Roman" w:eastAsia="Times New Roman" w:hAnsi="Times New Roman" w:cs="Times New Roman"/>
          <w:kern w:val="0"/>
          <w:sz w:val="24"/>
          <w:szCs w:val="24"/>
          <w:lang w:val="en-US"/>
          <w14:ligatures w14:val="none"/>
        </w:rPr>
        <w:t xml:space="preserve"> was </w:t>
      </w:r>
      <w:r>
        <w:rPr>
          <w:rFonts w:ascii="Times New Roman" w:eastAsia="Times New Roman" w:hAnsi="Times New Roman" w:cs="Times New Roman"/>
          <w:kern w:val="0"/>
          <w:sz w:val="24"/>
          <w:szCs w:val="24"/>
          <w:lang w:val="en-US"/>
          <w14:ligatures w14:val="none"/>
        </w:rPr>
        <w:t>a</w:t>
      </w:r>
      <w:r w:rsidRPr="00FF52F0">
        <w:rPr>
          <w:rFonts w:ascii="Times New Roman" w:eastAsia="Times New Roman" w:hAnsi="Times New Roman" w:cs="Times New Roman"/>
          <w:kern w:val="0"/>
          <w:sz w:val="24"/>
          <w:szCs w:val="24"/>
          <w:lang w:val="en-US"/>
          <w14:ligatures w14:val="none"/>
        </w:rPr>
        <w:t xml:space="preserve"> dominant </w:t>
      </w:r>
      <w:r>
        <w:rPr>
          <w:rFonts w:ascii="Times New Roman" w:eastAsia="Times New Roman" w:hAnsi="Times New Roman" w:cs="Times New Roman"/>
          <w:kern w:val="0"/>
          <w:sz w:val="24"/>
          <w:szCs w:val="24"/>
          <w:lang w:val="en-US"/>
          <w14:ligatures w14:val="none"/>
        </w:rPr>
        <w:t>family</w:t>
      </w:r>
      <w:r w:rsidRPr="00FF52F0">
        <w:rPr>
          <w:rFonts w:ascii="Times New Roman" w:eastAsia="Times New Roman" w:hAnsi="Times New Roman" w:cs="Times New Roman"/>
          <w:kern w:val="0"/>
          <w:sz w:val="24"/>
          <w:szCs w:val="24"/>
          <w:lang w:val="en-US"/>
          <w14:ligatures w14:val="none"/>
        </w:rPr>
        <w:t xml:space="preserve"> in all the samples analyzed, with average relative abundances of 9.1% and 7.9% in the September and January experiments, respectively. </w:t>
      </w:r>
    </w:p>
    <w:p w14:paraId="10E2ABE3" w14:textId="0E5B9A37" w:rsidR="004B69E4" w:rsidRPr="00AF74AC" w:rsidRDefault="007E249B" w:rsidP="004B69E4">
      <w:pPr>
        <w:spacing w:after="0" w:line="48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B37DE82" wp14:editId="216F4C66">
            <wp:extent cx="5114925" cy="6899398"/>
            <wp:effectExtent l="0" t="0" r="0" b="0"/>
            <wp:docPr id="19580047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04703" name="Picture 7"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18151" cy="6903750"/>
                    </a:xfrm>
                    <a:prstGeom prst="rect">
                      <a:avLst/>
                    </a:prstGeom>
                  </pic:spPr>
                </pic:pic>
              </a:graphicData>
            </a:graphic>
          </wp:inline>
        </w:drawing>
      </w:r>
    </w:p>
    <w:p w14:paraId="62E8E420" w14:textId="21299ABA" w:rsidR="004B69E4" w:rsidRPr="007A5E37" w:rsidRDefault="004B69E4" w:rsidP="004B69E4">
      <w:pPr>
        <w:spacing w:after="0" w:line="480" w:lineRule="auto"/>
        <w:rPr>
          <w:rFonts w:ascii="Times New Roman" w:hAnsi="Times New Roman" w:cs="Times New Roman"/>
          <w:lang w:val="en-US"/>
        </w:rPr>
      </w:pPr>
      <w:r w:rsidRPr="007A5E37">
        <w:rPr>
          <w:rFonts w:ascii="Times New Roman" w:hAnsi="Times New Roman" w:cs="Times New Roman"/>
          <w:b/>
          <w:bCs/>
          <w:lang w:val="en-US"/>
        </w:rPr>
        <w:t>Fig. 4</w:t>
      </w:r>
      <w:r w:rsidRPr="007A5E37">
        <w:rPr>
          <w:rFonts w:ascii="Times New Roman" w:hAnsi="Times New Roman" w:cs="Times New Roman"/>
          <w:lang w:val="en-US"/>
        </w:rPr>
        <w:t xml:space="preserve"> - Relative abundances </w:t>
      </w:r>
      <w:r w:rsidR="00836B83" w:rsidRPr="007A5E37">
        <w:rPr>
          <w:rFonts w:ascii="Times New Roman" w:hAnsi="Times New Roman" w:cs="Times New Roman"/>
          <w:lang w:val="en-US"/>
        </w:rPr>
        <w:t>(</w:t>
      </w:r>
      <w:r w:rsidR="00836B83">
        <w:rPr>
          <w:rFonts w:ascii="Times New Roman" w:hAnsi="Times New Roman" w:cs="Times New Roman"/>
          <w:lang w:val="en-US"/>
        </w:rPr>
        <w:t>between</w:t>
      </w:r>
      <w:r w:rsidR="00836B83" w:rsidRPr="007A5E37">
        <w:rPr>
          <w:rFonts w:ascii="Times New Roman" w:hAnsi="Times New Roman" w:cs="Times New Roman"/>
          <w:lang w:val="en-US"/>
        </w:rPr>
        <w:t xml:space="preserve"> 0% </w:t>
      </w:r>
      <w:r w:rsidR="00836B83">
        <w:rPr>
          <w:rFonts w:ascii="Times New Roman" w:hAnsi="Times New Roman" w:cs="Times New Roman"/>
          <w:lang w:val="en-US"/>
        </w:rPr>
        <w:t>and</w:t>
      </w:r>
      <w:r w:rsidR="00836B83" w:rsidRPr="007A5E37">
        <w:rPr>
          <w:rFonts w:ascii="Times New Roman" w:hAnsi="Times New Roman" w:cs="Times New Roman"/>
          <w:lang w:val="en-US"/>
        </w:rPr>
        <w:t xml:space="preserve"> 12%)</w:t>
      </w:r>
      <w:r w:rsidR="00836B83">
        <w:rPr>
          <w:rFonts w:ascii="Times New Roman" w:hAnsi="Times New Roman" w:cs="Times New Roman"/>
          <w:lang w:val="en-US"/>
        </w:rPr>
        <w:t xml:space="preserve"> </w:t>
      </w:r>
      <w:r w:rsidRPr="007A5E37">
        <w:rPr>
          <w:rFonts w:ascii="Times New Roman" w:hAnsi="Times New Roman" w:cs="Times New Roman"/>
          <w:lang w:val="en-US"/>
        </w:rPr>
        <w:t xml:space="preserve">of dominant bacterial groups (&gt;1% relative abundance in at least one of the samples reported) comparing the inoculum biofilms (IB) and active biofilms sampled </w:t>
      </w:r>
      <w:r w:rsidR="00D2265C">
        <w:rPr>
          <w:rFonts w:ascii="Times New Roman" w:hAnsi="Times New Roman" w:cs="Times New Roman"/>
          <w:lang w:val="en-US"/>
        </w:rPr>
        <w:t>at the end of the</w:t>
      </w:r>
      <w:r w:rsidRPr="007A5E37">
        <w:rPr>
          <w:rFonts w:ascii="Times New Roman" w:hAnsi="Times New Roman" w:cs="Times New Roman"/>
          <w:lang w:val="en-US"/>
        </w:rPr>
        <w:t xml:space="preserve"> September and January experiments in duplicate bottles (B1 and B2). Microbial groups were identified using 16S rRNA gene amplicon sequencing, and their taxonomy classification is reported at the identified level</w:t>
      </w:r>
      <w:r w:rsidR="00836B83">
        <w:rPr>
          <w:rFonts w:ascii="Times New Roman" w:hAnsi="Times New Roman" w:cs="Times New Roman"/>
          <w:lang w:val="en-US"/>
        </w:rPr>
        <w:t>. A</w:t>
      </w:r>
      <w:r w:rsidRPr="007A5E37">
        <w:rPr>
          <w:rFonts w:ascii="Times New Roman" w:hAnsi="Times New Roman" w:cs="Times New Roman"/>
          <w:lang w:val="en-US"/>
        </w:rPr>
        <w:t>rrows indicate the trend in comparison to the inoculum: green (increasing), yellow (stable), and red (decreasing).</w:t>
      </w:r>
    </w:p>
    <w:p w14:paraId="321E6CD0" w14:textId="77777777" w:rsidR="00B03C29" w:rsidRDefault="00B03C29" w:rsidP="00007B63">
      <w:pPr>
        <w:spacing w:after="0" w:line="480" w:lineRule="auto"/>
        <w:rPr>
          <w:rFonts w:ascii="Times New Roman" w:eastAsia="Times New Roman" w:hAnsi="Times New Roman" w:cs="Times New Roman"/>
          <w:kern w:val="0"/>
          <w:sz w:val="24"/>
          <w:szCs w:val="24"/>
          <w:lang w:val="en-US"/>
          <w14:ligatures w14:val="none"/>
        </w:rPr>
      </w:pPr>
    </w:p>
    <w:p w14:paraId="1F69636F" w14:textId="27D1AE74" w:rsidR="004B69E4" w:rsidRPr="00855C23" w:rsidRDefault="00855C23" w:rsidP="00007B63">
      <w:pPr>
        <w:spacing w:after="0" w:line="480" w:lineRule="auto"/>
        <w:rPr>
          <w:rFonts w:ascii="Times New Roman" w:hAnsi="Times New Roman" w:cs="Times New Roman"/>
          <w:iCs/>
          <w:sz w:val="24"/>
          <w:szCs w:val="24"/>
          <w:lang w:val="en-US"/>
        </w:rPr>
      </w:pPr>
      <w:r w:rsidRPr="00FF52F0">
        <w:rPr>
          <w:rFonts w:ascii="Times New Roman" w:eastAsia="Times New Roman" w:hAnsi="Times New Roman" w:cs="Times New Roman"/>
          <w:kern w:val="0"/>
          <w:sz w:val="24"/>
          <w:szCs w:val="24"/>
          <w:lang w:val="en-US"/>
          <w14:ligatures w14:val="none"/>
        </w:rPr>
        <w:t xml:space="preserve">This genus was associated once with Mn-oxidation communities found in caves </w:t>
      </w:r>
      <w:r w:rsidRPr="00FF52F0">
        <w:rPr>
          <w:rFonts w:ascii="Times New Roman" w:eastAsia="Times New Roman" w:hAnsi="Times New Roman" w:cs="Times New Roman"/>
          <w:kern w:val="0"/>
          <w:sz w:val="24"/>
          <w:szCs w:val="24"/>
          <w:lang w:val="en-US"/>
          <w14:ligatures w14:val="none"/>
        </w:rPr>
        <w:fldChar w:fldCharType="begin"/>
      </w:r>
      <w:r>
        <w:rPr>
          <w:rFonts w:ascii="Times New Roman" w:eastAsia="Times New Roman" w:hAnsi="Times New Roman" w:cs="Times New Roman"/>
          <w:kern w:val="0"/>
          <w:sz w:val="24"/>
          <w:szCs w:val="24"/>
          <w:lang w:val="en-US"/>
          <w14:ligatures w14:val="none"/>
        </w:rPr>
        <w:instrText xml:space="preserve"> ADDIN ZOTERO_ITEM CSL_CITATION {"citationID":"FuAY3Ep6","properties":{"formattedCitation":"(Carmichael and Br\\uc0\\u228{}uer, 2015)","plainCitation":"(Carmichael and Bräuer, 2015)","noteIndex":0},"citationItems":[{"id":"ecC2V0qY/Lc0Fz2ba","uris":["http://zotero.org/users/10378094/items/ZWECYT8S"],"itemData":{"id":170,"type":"chapter","container-title":"Microbial Life of Cave Systems","ISBN":"978-3-11-033499-9","note":"DOI: 10.1515/9783110339888-009","page":"137-160","publisher":"DE GRUYTER","source":"DOI.org (Crossref)","title":"7. Microbial Diversity and Manganese Cycling: A Review of Manganese-oxidizing Microbial Cave Communities","title-short":"7. Microbial Diversity and Manganese Cycling","URL":"https://www.degruyter.com/document/doi/10.1515/9783110339888-009/html","editor":[{"family":"Summers Engel","given":"Annette"}],"author":[{"family":"Carmichael","given":"Sarah K."},{"family":"Bräuer","given":"Suzanna L."}],"accessed":{"date-parts":[["2022",11,13]]},"issued":{"date-parts":[["2015",10,16]]}}}],"schema":"https://github.com/citation-style-language/schema/raw/master/csl-citation.json"} </w:instrText>
      </w:r>
      <w:r w:rsidRPr="00FF52F0">
        <w:rPr>
          <w:rFonts w:ascii="Times New Roman" w:eastAsia="Times New Roman" w:hAnsi="Times New Roman" w:cs="Times New Roman"/>
          <w:kern w:val="0"/>
          <w:sz w:val="24"/>
          <w:szCs w:val="24"/>
          <w:lang w:val="en-US"/>
          <w14:ligatures w14:val="none"/>
        </w:rPr>
        <w:fldChar w:fldCharType="separate"/>
      </w:r>
      <w:r w:rsidRPr="00003FCF">
        <w:rPr>
          <w:rFonts w:ascii="Times New Roman" w:hAnsi="Times New Roman" w:cs="Times New Roman"/>
          <w:sz w:val="24"/>
          <w:szCs w:val="24"/>
        </w:rPr>
        <w:t>(Carmichael and Bräuer, 2015)</w:t>
      </w:r>
      <w:r w:rsidRPr="00FF52F0">
        <w:rPr>
          <w:rFonts w:ascii="Times New Roman" w:eastAsia="Times New Roman" w:hAnsi="Times New Roman" w:cs="Times New Roman"/>
          <w:kern w:val="0"/>
          <w:sz w:val="24"/>
          <w:szCs w:val="24"/>
          <w:lang w:val="en-US"/>
          <w14:ligatures w14:val="none"/>
        </w:rPr>
        <w:fldChar w:fldCharType="end"/>
      </w:r>
      <w:r>
        <w:rPr>
          <w:rFonts w:ascii="Times New Roman" w:eastAsia="Times New Roman" w:hAnsi="Times New Roman" w:cs="Times New Roman"/>
          <w:kern w:val="0"/>
          <w:sz w:val="24"/>
          <w:szCs w:val="24"/>
          <w:lang w:val="en-US"/>
          <w14:ligatures w14:val="none"/>
        </w:rPr>
        <w:t>, and</w:t>
      </w:r>
      <w:r w:rsidRPr="00FF52F0">
        <w:rPr>
          <w:rFonts w:ascii="Times New Roman" w:eastAsia="Times New Roman" w:hAnsi="Times New Roman" w:cs="Times New Roman"/>
          <w:kern w:val="0"/>
          <w:sz w:val="24"/>
          <w:szCs w:val="24"/>
          <w:lang w:val="en-US"/>
          <w14:ligatures w14:val="none"/>
        </w:rPr>
        <w:t xml:space="preserve"> reported </w:t>
      </w:r>
      <w:r>
        <w:rPr>
          <w:rFonts w:ascii="Times New Roman" w:eastAsia="Times New Roman" w:hAnsi="Times New Roman" w:cs="Times New Roman"/>
          <w:kern w:val="0"/>
          <w:sz w:val="24"/>
          <w:szCs w:val="24"/>
          <w:lang w:val="en-US"/>
          <w14:ligatures w14:val="none"/>
        </w:rPr>
        <w:t xml:space="preserve">as putative Mn-oxidizers </w:t>
      </w:r>
      <w:r>
        <w:rPr>
          <w:rFonts w:ascii="Times New Roman" w:eastAsia="Times New Roman" w:hAnsi="Times New Roman" w:cs="Times New Roman"/>
          <w:kern w:val="0"/>
          <w:sz w:val="24"/>
          <w:szCs w:val="24"/>
          <w:lang w:val="en-US"/>
          <w14:ligatures w14:val="none"/>
        </w:rPr>
        <w:fldChar w:fldCharType="begin"/>
      </w:r>
      <w:r>
        <w:rPr>
          <w:rFonts w:ascii="Times New Roman" w:eastAsia="Times New Roman" w:hAnsi="Times New Roman" w:cs="Times New Roman"/>
          <w:kern w:val="0"/>
          <w:sz w:val="24"/>
          <w:szCs w:val="24"/>
          <w:lang w:val="en-US"/>
          <w14:ligatures w14:val="none"/>
        </w:rPr>
        <w:instrText xml:space="preserve"> ADDIN ZOTERO_ITEM CSL_CITATION {"citationID":"bKcjs6TQ","properties":{"formattedCitation":"(Li et al., 2013)","plainCitation":"(Li et al., 2013)","noteIndex":0},"citationItems":[{"id":1165,"uris":["http://zotero.org/groups/5035977/items/32Q8C8VZ"],"itemData":{"id":1165,"type":"article-journal","abstract":"AbstractWe examined two low-temperature hydrothermal deposits rich in Fe-Si-Mn collected from the recently discovered hydrothermal fields at the Southwest Indian Ridge using mineralogical, geochemical, and molecular biological techniques. The mineralogical and geochemical analyses indicated that the low-temperature hydrothermal fields would provide a warm and chemical species-rich habitat for chemosynthetic-based hydrothermal ecosystems. Analyses of 16S rRNA sequences showed that ζ-Proteobacteria, Pseudoalteromonas, Leptothrix, and Pseudomonas were potential Fe and Mn oxidizers in the low-temperature hydrothermal environments, but they were not present in equal abundance among the subniches. Some potential Fe and Mn reducers were also recovered; they were more commonly found in the exterior black Fe-Mn oxides. The difference between the exterior black Fe-Mn oxides and the interior Opal-A could be related to differences in in situ physicochemical conditions. We also identified microbial players that may participate in sulfur (S) geochemical cycling in these low-temperature hydrothermal environments via analyses of 16S rRNA sequences and the aprA functional gene. The results indicated that members of γ-Proteobacteria and α-Proteobacteria were involved in the S oxidation process, while members of δ-Proteobacteria, Nitrospirae, Firmicutes, and Archaea might participate in the S reduction process. Fe, Mn, and S oxidizers and reducers might actively participate in hydrothermal biogeochemical processes, which could influence the transfer of chemical species and the formation of biogenic minerals.","container-title":"Journal of Geophysical Research: Biogeosciences","DOI":"10.1002/jgrg.20057","ISSN":"2169-8961","issue":"2","language":"en","note":"_eprint: https://onlinelibrary.wiley.com/doi/pdf/10.1002/jgrg.20057","page":"665-679","source":"Wiley Online Library","title":"Molecular evidence for microorganisms participating in Fe, Mn, and S biogeochemical cycling in two low-temperature hydrothermal fields at the Southwest Indian Ridge","volume":"118","author":[{"family":"Li","given":"Jiwei"},{"family":"Peng","given":"Xiaotong"},{"family":"Zhou","given":"Huaiyang"},{"family":"Li","given":"Jiangtao"},{"family":"Sun","given":"Zhilei"}],"issued":{"date-parts":[["2013"]]}}}],"schema":"https://github.com/citation-style-language/schema/raw/master/csl-citation.json"} </w:instrText>
      </w:r>
      <w:r>
        <w:rPr>
          <w:rFonts w:ascii="Times New Roman" w:eastAsia="Times New Roman" w:hAnsi="Times New Roman" w:cs="Times New Roman"/>
          <w:kern w:val="0"/>
          <w:sz w:val="24"/>
          <w:szCs w:val="24"/>
          <w:lang w:val="en-US"/>
          <w14:ligatures w14:val="none"/>
        </w:rPr>
        <w:fldChar w:fldCharType="separate"/>
      </w:r>
      <w:r w:rsidRPr="00003FCF">
        <w:rPr>
          <w:rFonts w:ascii="Times New Roman" w:hAnsi="Times New Roman" w:cs="Times New Roman"/>
          <w:sz w:val="24"/>
        </w:rPr>
        <w:t>(Li et al., 2013)</w:t>
      </w:r>
      <w:r>
        <w:rPr>
          <w:rFonts w:ascii="Times New Roman" w:eastAsia="Times New Roman" w:hAnsi="Times New Roman" w:cs="Times New Roman"/>
          <w:kern w:val="0"/>
          <w:sz w:val="24"/>
          <w:szCs w:val="24"/>
          <w:lang w:val="en-US"/>
          <w14:ligatures w14:val="none"/>
        </w:rPr>
        <w:fldChar w:fldCharType="end"/>
      </w:r>
      <w:r>
        <w:rPr>
          <w:rFonts w:ascii="Times New Roman" w:eastAsia="Times New Roman" w:hAnsi="Times New Roman" w:cs="Times New Roman"/>
          <w:kern w:val="0"/>
          <w:sz w:val="24"/>
          <w:szCs w:val="24"/>
          <w:lang w:val="en-US"/>
          <w14:ligatures w14:val="none"/>
        </w:rPr>
        <w:t xml:space="preserve"> and </w:t>
      </w:r>
      <w:r w:rsidRPr="00FF52F0">
        <w:rPr>
          <w:rFonts w:ascii="Times New Roman" w:eastAsia="Times New Roman" w:hAnsi="Times New Roman" w:cs="Times New Roman"/>
          <w:kern w:val="0"/>
          <w:sz w:val="24"/>
          <w:szCs w:val="24"/>
          <w:lang w:val="en-US"/>
          <w14:ligatures w14:val="none"/>
        </w:rPr>
        <w:t>heavy metal resistan</w:t>
      </w:r>
      <w:r>
        <w:rPr>
          <w:rFonts w:ascii="Times New Roman" w:eastAsia="Times New Roman" w:hAnsi="Times New Roman" w:cs="Times New Roman"/>
          <w:kern w:val="0"/>
          <w:sz w:val="24"/>
          <w:szCs w:val="24"/>
          <w:lang w:val="en-US"/>
          <w14:ligatures w14:val="none"/>
        </w:rPr>
        <w:t xml:space="preserve">t bacteria </w:t>
      </w:r>
      <w:r w:rsidRPr="00FF52F0">
        <w:rPr>
          <w:rFonts w:ascii="Times New Roman" w:eastAsia="Times New Roman" w:hAnsi="Times New Roman" w:cs="Times New Roman"/>
          <w:kern w:val="0"/>
          <w:sz w:val="24"/>
          <w:szCs w:val="24"/>
          <w:lang w:val="en-US"/>
          <w14:ligatures w14:val="none"/>
        </w:rPr>
        <w:fldChar w:fldCharType="begin"/>
      </w:r>
      <w:r>
        <w:rPr>
          <w:rFonts w:ascii="Times New Roman" w:eastAsia="Times New Roman" w:hAnsi="Times New Roman" w:cs="Times New Roman"/>
          <w:kern w:val="0"/>
          <w:sz w:val="24"/>
          <w:szCs w:val="24"/>
          <w:lang w:val="en-US"/>
          <w14:ligatures w14:val="none"/>
        </w:rPr>
        <w:instrText xml:space="preserve"> ADDIN ZOTERO_ITEM CSL_CITATION {"citationID":"BEwexTg8","properties":{"formattedCitation":"(Drewniak et al., 2016)","plainCitation":"(Drewniak et al., 2016)","noteIndex":0},"citationItems":[{"id":1174,"uris":["http://zotero.org/groups/5035977/items/XR9YSGPR"],"itemData":{"id":1174,"type":"article-journal","abstract":"Two microbial mats found inside two old (gold and uranium) mines in Zloty Stok and Kowary located in SW Poland seem to form a natural barrier that traps heavy metals leaking from dewatering systems. We performed complex physiological and metagenomic analyses to determine which microorganisms are the main driving agents responsible for self-purification of the mine waters and identify metabolic processes responsible for the observed features. SEM and energy dispersive X-ray microanalysis showed accumulation of heavy metals on the mat surface, whereas, sorption experiments showed that neither microbial mats were completely saturated with heavy metals present in the mine waters, indicating that they have a large potential to absorb significant quantities of metal. The metagenomic analysis revealed that Methylococcaceae and Methylophilaceae families were the most abundant in both communities, moreover, it strongly suggest that backbones of both mats were formed by filamentous bacteria, such as Leptothrix, Thiothrix, and Beggiatoa. The Kowary bacterial community was enriched with the Helicobacteraceae family, whereas the Zloty Stok community consist mainly of Sphingomonadaceae, Rhodobacteraceae, and Caulobacteraceae families. Functional (culture-based) and metagenome (sequence-based) analyses showed that bacteria involved in immobilization of heavy metals, rather than those engaged in mobilization, were the main driving force within the analyzed communities. In turn, a comparison of functional genes revealed that the biofilm formation and heavy metal resistance (HMR) functions are more desirable in microorganisms engaged in water purification than the ability to utilize heavy metals in the respiratory process (oxidation-reduction). These findings provide insight on the activity of bacteria leading, from biofilm formation to self-purification, of mine waters contaminated with heavy metals.","container-title":"Frontiers in Microbiology","ISSN":"1664-302X","source":"Frontiers","title":"Physiological and Metagenomic Analyses of Microbial Mats Involved in Self-Purification of Mine Waters Contaminated with Heavy Metals","URL":"https://www.frontiersin.org/articles/10.3389/fmicb.2016.01252","volume":"7","author":[{"family":"Drewniak","given":"Lukasz"},{"family":"Krawczyk","given":"Pawel S."},{"family":"Mielnicki","given":"Sebastian"},{"family":"Adamska","given":"Dorota"},{"family":"Sobczak","given":"Adam"},{"family":"Lipinski","given":"Leszek"},{"family":"Burec-Drewniak","given":"Weronika"},{"family":"Sklodowska","given":"Aleksandra"}],"accessed":{"date-parts":[["2023",5,23]]},"issued":{"date-parts":[["2016"]]}},"label":"page"}],"schema":"https://github.com/citation-style-language/schema/raw/master/csl-citation.json"} </w:instrText>
      </w:r>
      <w:r w:rsidRPr="00FF52F0">
        <w:rPr>
          <w:rFonts w:ascii="Times New Roman" w:eastAsia="Times New Roman" w:hAnsi="Times New Roman" w:cs="Times New Roman"/>
          <w:kern w:val="0"/>
          <w:sz w:val="24"/>
          <w:szCs w:val="24"/>
          <w:lang w:val="en-US"/>
          <w14:ligatures w14:val="none"/>
        </w:rPr>
        <w:fldChar w:fldCharType="separate"/>
      </w:r>
      <w:r w:rsidRPr="00003FCF">
        <w:rPr>
          <w:rFonts w:ascii="Times New Roman" w:hAnsi="Times New Roman" w:cs="Times New Roman"/>
          <w:sz w:val="24"/>
        </w:rPr>
        <w:t>(Drewniak et al., 2016)</w:t>
      </w:r>
      <w:r w:rsidRPr="00FF52F0">
        <w:rPr>
          <w:rFonts w:ascii="Times New Roman" w:eastAsia="Times New Roman" w:hAnsi="Times New Roman" w:cs="Times New Roman"/>
          <w:kern w:val="0"/>
          <w:sz w:val="24"/>
          <w:szCs w:val="24"/>
          <w:lang w:val="en-US"/>
          <w14:ligatures w14:val="none"/>
        </w:rPr>
        <w:fldChar w:fldCharType="end"/>
      </w:r>
      <w:r>
        <w:rPr>
          <w:rFonts w:ascii="Times New Roman" w:eastAsia="Times New Roman" w:hAnsi="Times New Roman" w:cs="Times New Roman"/>
          <w:kern w:val="0"/>
          <w:sz w:val="24"/>
          <w:szCs w:val="24"/>
          <w:lang w:val="en-US"/>
          <w14:ligatures w14:val="none"/>
        </w:rPr>
        <w:t>.</w:t>
      </w:r>
    </w:p>
    <w:p w14:paraId="6CD58F05" w14:textId="22CA65AE" w:rsidR="002375D5" w:rsidRPr="00481968" w:rsidRDefault="00075461" w:rsidP="00E40617">
      <w:pPr>
        <w:spacing w:after="0" w:line="480" w:lineRule="auto"/>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 xml:space="preserve">Members of the </w:t>
      </w:r>
      <w:proofErr w:type="spellStart"/>
      <w:r w:rsidR="0012132E" w:rsidRPr="00FF52F0">
        <w:rPr>
          <w:rFonts w:ascii="Times New Roman" w:hAnsi="Times New Roman" w:cs="Times New Roman"/>
          <w:i/>
          <w:iCs/>
          <w:sz w:val="24"/>
          <w:szCs w:val="24"/>
          <w:lang w:val="en-US"/>
        </w:rPr>
        <w:t>Rhodococcus</w:t>
      </w:r>
      <w:proofErr w:type="spellEnd"/>
      <w:r w:rsidR="0012132E" w:rsidRPr="00FF52F0">
        <w:rPr>
          <w:rFonts w:ascii="Times New Roman" w:eastAsia="Times New Roman" w:hAnsi="Times New Roman" w:cs="Times New Roman"/>
          <w:kern w:val="0"/>
          <w:sz w:val="24"/>
          <w:szCs w:val="24"/>
          <w:lang w:val="en-US"/>
          <w14:ligatures w14:val="none"/>
        </w:rPr>
        <w:t xml:space="preserve"> </w:t>
      </w:r>
      <w:r w:rsidR="00530647" w:rsidRPr="00FF52F0">
        <w:rPr>
          <w:rFonts w:ascii="Times New Roman" w:hAnsi="Times New Roman" w:cs="Times New Roman"/>
          <w:sz w:val="24"/>
          <w:szCs w:val="24"/>
          <w:lang w:val="en-US"/>
        </w:rPr>
        <w:t xml:space="preserve">genus </w:t>
      </w:r>
      <w:r w:rsidR="009A4AED">
        <w:rPr>
          <w:rFonts w:ascii="Times New Roman" w:hAnsi="Times New Roman" w:cs="Times New Roman"/>
          <w:sz w:val="24"/>
          <w:szCs w:val="24"/>
          <w:lang w:val="en-US"/>
        </w:rPr>
        <w:t xml:space="preserve">are </w:t>
      </w:r>
      <w:r w:rsidR="00530647" w:rsidRPr="00FF52F0">
        <w:rPr>
          <w:rFonts w:ascii="Times New Roman" w:hAnsi="Times New Roman" w:cs="Times New Roman"/>
          <w:sz w:val="24"/>
          <w:szCs w:val="24"/>
          <w:lang w:val="en-US"/>
        </w:rPr>
        <w:t>soil actinomycetes</w:t>
      </w:r>
      <w:r w:rsidR="00136E64">
        <w:rPr>
          <w:rFonts w:ascii="Times New Roman" w:hAnsi="Times New Roman" w:cs="Times New Roman"/>
          <w:sz w:val="24"/>
          <w:szCs w:val="24"/>
          <w:lang w:val="en-US"/>
        </w:rPr>
        <w:t xml:space="preserve"> </w:t>
      </w:r>
      <w:r w:rsidR="009A4AED">
        <w:rPr>
          <w:rFonts w:ascii="Times New Roman" w:hAnsi="Times New Roman" w:cs="Times New Roman"/>
          <w:sz w:val="24"/>
          <w:szCs w:val="24"/>
          <w:lang w:val="en-US"/>
        </w:rPr>
        <w:t>applied</w:t>
      </w:r>
      <w:r w:rsidR="00530647" w:rsidRPr="00FF52F0">
        <w:rPr>
          <w:rFonts w:ascii="Times New Roman" w:hAnsi="Times New Roman" w:cs="Times New Roman"/>
          <w:sz w:val="24"/>
          <w:szCs w:val="24"/>
          <w:lang w:val="en-US"/>
        </w:rPr>
        <w:t xml:space="preserve"> </w:t>
      </w:r>
      <w:r w:rsidR="00D67320" w:rsidRPr="00FF52F0">
        <w:rPr>
          <w:rFonts w:ascii="Times New Roman" w:hAnsi="Times New Roman" w:cs="Times New Roman"/>
          <w:sz w:val="24"/>
          <w:szCs w:val="24"/>
          <w:lang w:val="en-US"/>
        </w:rPr>
        <w:t>in biotechnology</w:t>
      </w:r>
      <w:r w:rsidR="00530647" w:rsidRPr="00FF52F0">
        <w:rPr>
          <w:rFonts w:ascii="Times New Roman" w:hAnsi="Times New Roman" w:cs="Times New Roman"/>
          <w:sz w:val="24"/>
          <w:szCs w:val="24"/>
          <w:lang w:val="en-US"/>
        </w:rPr>
        <w:t xml:space="preserve"> to remove pollutants or produce drugs </w:t>
      </w:r>
      <w:r w:rsidR="00530647" w:rsidRPr="00FF52F0">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{"citationID":"7Ou5G3eq","properties":{"formattedCitation":"(Yam et al., 2011)","plainCitation":"(Yam et al., 2011)","noteIndex":0},"citationItems":[{"id":1205,"uris":["http://zotero.org/groups/5035977/items/XJPX7WQJ"],"itemData":{"id":1205,"type":"article-journal","abstract":"Rhodococcus is a genus of mycolic-acid-containing actinomycetes that utilize a remarkable variety of organic compounds as growth substrates. This degradation helps maintain the global carbon cycle and has increasing applications ranging from the biodegradation of pollutants to the biocatalytic production of drugs and hormones. We have been using Rhodococcus jostii RHA1 as a model organism to understand the catabolic versatility of Rhodococcus and related bacteria. Our approach is exemplified by the discovery of a cluster of genes specifying the catabolism of cholesterol. This degradation proceeds via β-oxidative degradation of the side chain and O2-dependent cleavage of steroid ring A in a process similar to bacterial degradation of aromatic compounds. The pathway is widespread in Actinobacteria and is critical to the pathogenesis of Mycobacterium tuberculosis, arguably the world’s most successful pathogen. The close similarity of some of these enzymes with biphenyl- and polychlorinated-biphenyl-degrading enzymes that we have characterized is facilitating inhibitor design. Our studies in RHA1 have also provided important insights into a number of novel metalloenzymes and their biosynthesis, such as acetonitrile hydratase (ANHase), a cobalt-containing enzyme with no significant sequence identity with characterized nitrile hydratases. Molecular genetic and biochemical studies have identified AnhE as a dimeric metallochaperone that delivers cobalt to ANHase, enabling its maturation in vivo. Other metalloenzymes we are characterizing include N-acetylmuramic acid hydroxylase, which catalyzes an unusual hydroxylation of the rhodococcal and mycobacterial peptidoglycan, and 2 RHA1 dye-decolorizing peroxidases. Using molecular genetic and biochemical approaches, we have demonstrated that one of these enzymes is involved in the degradation of lignin. Overall, our studies are providing fundamental insights into a range of catabolic processes that have a wide variety of applications.","container-title":"Canadian Journal of Microbiology","DOI":"10.1139/W10-115","ISSN":"0008-4166","issue":"3","journalAbbreviation":"Can. J. Microbiol.","note":"publisher: NRC Research Press","page":"155-168","source":"cdnsciencepub.com (Atypon)","title":"Adventures in Rhodococcus — from steroids to explosives","volume":"57","author":[{"family":"Yam","given":"Katherine C."},{"family":"Okamoto","given":"Sachi"},{"family":"Roberts","given":"Joseph N."},{"family":"Eltis","given":"Lindsay D."}],"issued":{"date-parts":[["2011",3]]}}}],"schema":"https://github.com/citation-style-language/schema/raw/master/csl-citation.json"} </w:instrText>
      </w:r>
      <w:r w:rsidR="00530647"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(Yam et al., 2011)</w:t>
      </w:r>
      <w:r w:rsidR="00530647" w:rsidRPr="00FF52F0">
        <w:rPr>
          <w:rFonts w:ascii="Times New Roman" w:hAnsi="Times New Roman" w:cs="Times New Roman"/>
          <w:sz w:val="24"/>
          <w:szCs w:val="24"/>
          <w:lang w:val="en-US"/>
        </w:rPr>
        <w:fldChar w:fldCharType="end"/>
      </w:r>
      <w:r w:rsidR="00FF4A7B">
        <w:rPr>
          <w:rFonts w:ascii="Times New Roman" w:hAnsi="Times New Roman" w:cs="Times New Roman"/>
          <w:sz w:val="24"/>
          <w:szCs w:val="24"/>
          <w:lang w:val="en-US"/>
        </w:rPr>
        <w:t>, and</w:t>
      </w:r>
      <w:r w:rsidR="00530647" w:rsidRPr="00FF52F0">
        <w:rPr>
          <w:rFonts w:ascii="Times New Roman" w:hAnsi="Times New Roman" w:cs="Times New Roman"/>
          <w:sz w:val="24"/>
          <w:szCs w:val="24"/>
          <w:lang w:val="en-US"/>
        </w:rPr>
        <w:t xml:space="preserve"> </w:t>
      </w:r>
      <w:r w:rsidR="00FF4A7B">
        <w:rPr>
          <w:rFonts w:ascii="Times New Roman" w:hAnsi="Times New Roman" w:cs="Times New Roman"/>
          <w:sz w:val="24"/>
          <w:szCs w:val="24"/>
          <w:lang w:val="en-US"/>
        </w:rPr>
        <w:t xml:space="preserve">the </w:t>
      </w:r>
      <w:r w:rsidR="00530647" w:rsidRPr="00FF52F0">
        <w:rPr>
          <w:rFonts w:ascii="Times New Roman" w:hAnsi="Times New Roman" w:cs="Times New Roman"/>
          <w:sz w:val="24"/>
          <w:szCs w:val="24"/>
          <w:lang w:val="en-US"/>
        </w:rPr>
        <w:t>species</w:t>
      </w:r>
      <w:r w:rsidR="00FF4A7B">
        <w:rPr>
          <w:rFonts w:ascii="Times New Roman" w:hAnsi="Times New Roman" w:cs="Times New Roman"/>
          <w:sz w:val="24"/>
          <w:szCs w:val="24"/>
          <w:lang w:val="en-US"/>
        </w:rPr>
        <w:t xml:space="preserve"> </w:t>
      </w:r>
      <w:r w:rsidR="00530647" w:rsidRPr="00FF52F0">
        <w:rPr>
          <w:rFonts w:ascii="Times New Roman" w:hAnsi="Times New Roman" w:cs="Times New Roman"/>
          <w:i/>
          <w:iCs/>
          <w:sz w:val="24"/>
          <w:szCs w:val="24"/>
          <w:lang w:val="en-US"/>
        </w:rPr>
        <w:t>R</w:t>
      </w:r>
      <w:r w:rsidR="00FF4A7B">
        <w:rPr>
          <w:rFonts w:ascii="Times New Roman" w:hAnsi="Times New Roman" w:cs="Times New Roman"/>
          <w:i/>
          <w:iCs/>
          <w:sz w:val="24"/>
          <w:szCs w:val="24"/>
          <w:lang w:val="en-US"/>
        </w:rPr>
        <w:t xml:space="preserve">. </w:t>
      </w:r>
      <w:proofErr w:type="spellStart"/>
      <w:r w:rsidR="00530647" w:rsidRPr="00FF52F0">
        <w:rPr>
          <w:rFonts w:ascii="Times New Roman" w:hAnsi="Times New Roman" w:cs="Times New Roman"/>
          <w:i/>
          <w:iCs/>
          <w:sz w:val="24"/>
          <w:szCs w:val="24"/>
          <w:lang w:val="en-US"/>
        </w:rPr>
        <w:t>opacu</w:t>
      </w:r>
      <w:r w:rsidR="00FF4A7B">
        <w:rPr>
          <w:rFonts w:ascii="Times New Roman" w:hAnsi="Times New Roman" w:cs="Times New Roman"/>
          <w:i/>
          <w:iCs/>
          <w:sz w:val="24"/>
          <w:szCs w:val="24"/>
          <w:lang w:val="en-US"/>
        </w:rPr>
        <w:t>s</w:t>
      </w:r>
      <w:proofErr w:type="spellEnd"/>
      <w:r w:rsidR="00530647" w:rsidRPr="00FF52F0">
        <w:rPr>
          <w:rFonts w:ascii="Times New Roman" w:hAnsi="Times New Roman" w:cs="Times New Roman"/>
          <w:i/>
          <w:iCs/>
          <w:sz w:val="24"/>
          <w:szCs w:val="24"/>
          <w:lang w:val="en-US"/>
        </w:rPr>
        <w:t xml:space="preserve"> </w:t>
      </w:r>
      <w:r w:rsidR="00530647" w:rsidRPr="00FF52F0">
        <w:rPr>
          <w:rFonts w:ascii="Times New Roman" w:hAnsi="Times New Roman" w:cs="Times New Roman"/>
          <w:sz w:val="24"/>
          <w:szCs w:val="24"/>
          <w:lang w:val="en-US"/>
        </w:rPr>
        <w:t xml:space="preserve">was recently found to </w:t>
      </w:r>
      <w:proofErr w:type="spellStart"/>
      <w:r w:rsidR="00D847AC" w:rsidRPr="00FF52F0">
        <w:rPr>
          <w:rFonts w:ascii="Times New Roman" w:hAnsi="Times New Roman" w:cs="Times New Roman"/>
          <w:sz w:val="24"/>
          <w:szCs w:val="24"/>
          <w:lang w:val="en-US"/>
        </w:rPr>
        <w:t>bio</w:t>
      </w:r>
      <w:r w:rsidR="00530647" w:rsidRPr="00FF52F0">
        <w:rPr>
          <w:rFonts w:ascii="Times New Roman" w:hAnsi="Times New Roman" w:cs="Times New Roman"/>
          <w:sz w:val="24"/>
          <w:szCs w:val="24"/>
          <w:lang w:val="en-US"/>
        </w:rPr>
        <w:t>adsorb</w:t>
      </w:r>
      <w:proofErr w:type="spellEnd"/>
      <w:r w:rsidR="00530647" w:rsidRPr="00FF52F0">
        <w:rPr>
          <w:rFonts w:ascii="Times New Roman" w:hAnsi="Times New Roman" w:cs="Times New Roman"/>
          <w:sz w:val="24"/>
          <w:szCs w:val="24"/>
          <w:lang w:val="en-US"/>
        </w:rPr>
        <w:t xml:space="preserve"> Mn</w:t>
      </w:r>
      <w:r w:rsidR="00067EF7" w:rsidRPr="00FF52F0">
        <w:rPr>
          <w:rFonts w:ascii="Times New Roman" w:hAnsi="Times New Roman" w:cs="Times New Roman"/>
          <w:sz w:val="24"/>
          <w:szCs w:val="24"/>
          <w:vertAlign w:val="superscript"/>
          <w:lang w:val="en-US"/>
        </w:rPr>
        <w:t>2+</w:t>
      </w:r>
      <w:r w:rsidR="0079357B" w:rsidRPr="00FF52F0">
        <w:rPr>
          <w:rFonts w:ascii="Times New Roman" w:hAnsi="Times New Roman" w:cs="Times New Roman"/>
          <w:sz w:val="24"/>
          <w:szCs w:val="24"/>
          <w:lang w:val="en-US"/>
        </w:rPr>
        <w:t xml:space="preserve"> </w:t>
      </w:r>
      <w:r w:rsidR="0079357B" w:rsidRPr="00FF52F0">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{"citationID":"6PCsu915","properties":{"formattedCitation":"(Pimentel et al., 2022)","plainCitation":"(Pimentel et al., 2022)","noteIndex":0},"citationItems":[{"id":1210,"uris":["http://zotero.org/groups/5035977/items/3T8B4WQW"],"itemData":{"id":1210,"type":"article-journal","abstract":"Abstract Microbial biomass is considered a renewable and environmentally friendly resource. Thus, the research conducted a kinetic study and thermodynamic equilibrium modeling of the cobalt (Co) and manganese (Mn) bioadsorption process using the Rhodococcus opacus (RO) strain as a biosorbent. The inactive biomass subjected to 0.1 M NaOH pretreatment was brought into contact with synthetic solutions of Co and Mn. The experimental data for the Co(II) and Mn(II) bioadsorption process were fit to the Langmuir model with kads of 0.65 and 0.11 L.mg-1, respectively. A better statistical fit was also obtained for the pseudo-second order kinetic model (R2Co(II) = 0.994 and R2Mn(II) = 0.995), with 72.3% Co(II) and 80% Mn(II) removals during the first 10 min. In addition, a higher affinity of RO for the Co(II) ion was observed, with maximum uptake values of 13.42 mg.g-1; however, a higher adsorption rate was observed for Mn(II) ion (k = 0.21 g.mg-1.min-1 at 318 K). The bioadsorption process was spontaneous and dependent on temperature, being endothermic and irreversible for the Co(II) ion (∆H = 2951.91 J.mol-1) and exothermic and reversible for the Mn(II) ion (∆H = -2974.8 J.mol-1). The kinetic and thermodynamic equilibrium modeling allowed to identify the main mechanisms involved in the biosorption process of both metals.","container-title":"REM - International Engineering Journal","DOI":"10.1590/0370-44672020750119","ISSN":"2448-167X","journalAbbreviation":"REM, Int. Eng. J.","language":"en","note":"publisher: Fundação Gorceix","page":"137-146","source":"SciELO","title":"Kinetic study and thermodynamic equilibrium modeling of the Co(II) and Mn(II) bioadsorption using the &lt;i&gt;Rhodococcus opacus&lt;/i&gt; strain","volume":"75","author":[{"family":"Pimentel","given":"Amanda M. Rodrigues"},{"family":"Quispe","given":"Patricia Reynoso"},{"family":"Torres","given":"Rita J. Cabello"},{"family":"Gonzales","given":"Lorgio G. Valdiviezo"},{"family":"Olivera","given":"Carlos A. Castañeda"},{"family":"Merma","given":"Antonio Gutiérrez"},{"family":"Santos","given":"Iranildes Daniel","dropping-particle":"dos"},{"family":"Torem","given":"Maurício Leonardo"}],"issued":{"date-parts":[["2022",4,4]]}}}],"schema":"https://github.com/citation-style-language/schema/raw/master/csl-citation.json"} </w:instrText>
      </w:r>
      <w:r w:rsidR="0079357B"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(Pimentel et al., 2022)</w:t>
      </w:r>
      <w:r w:rsidR="0079357B" w:rsidRPr="00FF52F0">
        <w:rPr>
          <w:rFonts w:ascii="Times New Roman" w:hAnsi="Times New Roman" w:cs="Times New Roman"/>
          <w:sz w:val="24"/>
          <w:szCs w:val="24"/>
          <w:lang w:val="en-US"/>
        </w:rPr>
        <w:fldChar w:fldCharType="end"/>
      </w:r>
      <w:r w:rsidR="00530647" w:rsidRPr="00FF52F0">
        <w:rPr>
          <w:rFonts w:ascii="Times New Roman" w:hAnsi="Times New Roman" w:cs="Times New Roman"/>
          <w:sz w:val="24"/>
          <w:szCs w:val="24"/>
          <w:lang w:val="en-US"/>
        </w:rPr>
        <w:t>.</w:t>
      </w:r>
      <w:r w:rsidR="00CE02F0" w:rsidRPr="00FF52F0">
        <w:rPr>
          <w:rFonts w:ascii="Times New Roman" w:hAnsi="Times New Roman" w:cs="Times New Roman"/>
          <w:sz w:val="24"/>
          <w:szCs w:val="24"/>
          <w:lang w:val="en-US"/>
        </w:rPr>
        <w:t xml:space="preserve"> </w:t>
      </w:r>
      <w:r w:rsidR="00530647" w:rsidRPr="00FF52F0">
        <w:rPr>
          <w:rFonts w:ascii="Times New Roman" w:hAnsi="Times New Roman" w:cs="Times New Roman"/>
          <w:sz w:val="24"/>
          <w:szCs w:val="24"/>
          <w:lang w:val="en-US"/>
        </w:rPr>
        <w:t xml:space="preserve"> </w:t>
      </w:r>
      <w:r w:rsidR="007A3AAB" w:rsidRPr="00FF52F0">
        <w:rPr>
          <w:rFonts w:ascii="Times New Roman" w:hAnsi="Times New Roman" w:cs="Times New Roman"/>
          <w:sz w:val="24"/>
          <w:szCs w:val="24"/>
          <w:lang w:val="en-US"/>
        </w:rPr>
        <w:t>The putative ammonia-oxidizing</w:t>
      </w:r>
      <w:r w:rsidR="000B0587">
        <w:rPr>
          <w:rFonts w:ascii="Times New Roman" w:hAnsi="Times New Roman" w:cs="Times New Roman"/>
          <w:sz w:val="24"/>
          <w:szCs w:val="24"/>
          <w:lang w:val="en-US"/>
        </w:rPr>
        <w:t xml:space="preserve"> </w:t>
      </w:r>
      <w:r w:rsidR="00D374D6" w:rsidRPr="00FF52F0">
        <w:rPr>
          <w:rFonts w:ascii="Times New Roman" w:eastAsia="Times New Roman" w:hAnsi="Times New Roman" w:cs="Times New Roman"/>
          <w:i/>
          <w:iCs/>
          <w:kern w:val="0"/>
          <w:sz w:val="24"/>
          <w:szCs w:val="24"/>
          <w:lang w:val="en-US"/>
          <w14:ligatures w14:val="none"/>
        </w:rPr>
        <w:t>Ellin6067</w:t>
      </w:r>
      <w:r w:rsidR="00D374D6" w:rsidRPr="00FF52F0">
        <w:rPr>
          <w:rFonts w:ascii="Times New Roman" w:eastAsia="Times New Roman" w:hAnsi="Times New Roman" w:cs="Times New Roman"/>
          <w:kern w:val="0"/>
          <w:sz w:val="24"/>
          <w:szCs w:val="24"/>
          <w:lang w:val="en-US"/>
          <w14:ligatures w14:val="none"/>
        </w:rPr>
        <w:t xml:space="preserve"> is a genus of </w:t>
      </w:r>
      <w:bookmarkStart w:id="37" w:name="_Hlk135816908"/>
      <w:proofErr w:type="spellStart"/>
      <w:r w:rsidR="00D374D6" w:rsidRPr="00FF52F0">
        <w:rPr>
          <w:rFonts w:ascii="Times New Roman" w:eastAsia="Times New Roman" w:hAnsi="Times New Roman" w:cs="Times New Roman"/>
          <w:i/>
          <w:iCs/>
          <w:kern w:val="0"/>
          <w:sz w:val="24"/>
          <w:szCs w:val="24"/>
          <w:lang w:val="en-US"/>
          <w14:ligatures w14:val="none"/>
        </w:rPr>
        <w:t>Nitrosomonadaceae</w:t>
      </w:r>
      <w:bookmarkEnd w:id="37"/>
      <w:proofErr w:type="spellEnd"/>
      <w:r w:rsidR="00EE4787">
        <w:rPr>
          <w:rFonts w:ascii="Times New Roman" w:eastAsia="Times New Roman" w:hAnsi="Times New Roman" w:cs="Times New Roman"/>
          <w:i/>
          <w:iCs/>
          <w:kern w:val="0"/>
          <w:sz w:val="24"/>
          <w:szCs w:val="24"/>
          <w:lang w:val="en-US"/>
          <w14:ligatures w14:val="none"/>
        </w:rPr>
        <w:t xml:space="preserve">, </w:t>
      </w:r>
      <w:r w:rsidR="005256B0" w:rsidRPr="00FF52F0">
        <w:rPr>
          <w:rFonts w:ascii="Times New Roman" w:eastAsia="Times New Roman" w:hAnsi="Times New Roman" w:cs="Times New Roman"/>
          <w:iCs/>
          <w:kern w:val="0"/>
          <w:sz w:val="24"/>
          <w:szCs w:val="24"/>
          <w:lang w:val="en-US"/>
          <w14:ligatures w14:val="none"/>
        </w:rPr>
        <w:t>identified at high relative abundance in all the experiments</w:t>
      </w:r>
      <w:r w:rsidR="005256B0" w:rsidRPr="00FF52F0">
        <w:rPr>
          <w:rFonts w:ascii="Times New Roman" w:eastAsia="Times New Roman" w:hAnsi="Times New Roman" w:cs="Times New Roman"/>
          <w:kern w:val="0"/>
          <w:sz w:val="24"/>
          <w:szCs w:val="24"/>
          <w:lang w:val="en-US"/>
          <w14:ligatures w14:val="none"/>
        </w:rPr>
        <w:t xml:space="preserve"> (Fig. 4)</w:t>
      </w:r>
      <w:r w:rsidR="00894C8B" w:rsidRPr="00FF52F0">
        <w:rPr>
          <w:rFonts w:ascii="Times New Roman" w:eastAsia="Times New Roman" w:hAnsi="Times New Roman" w:cs="Times New Roman"/>
          <w:kern w:val="0"/>
          <w:sz w:val="24"/>
          <w:szCs w:val="24"/>
          <w:lang w:val="en-US"/>
          <w14:ligatures w14:val="none"/>
        </w:rPr>
        <w:t>, common</w:t>
      </w:r>
      <w:r w:rsidR="00067EF7" w:rsidRPr="00FF52F0">
        <w:rPr>
          <w:rFonts w:ascii="Times New Roman" w:eastAsia="Times New Roman" w:hAnsi="Times New Roman" w:cs="Times New Roman"/>
          <w:kern w:val="0"/>
          <w:sz w:val="24"/>
          <w:szCs w:val="24"/>
          <w:lang w:val="en-US"/>
          <w14:ligatures w14:val="none"/>
        </w:rPr>
        <w:t>ly found</w:t>
      </w:r>
      <w:r w:rsidR="00894C8B" w:rsidRPr="00FF52F0">
        <w:rPr>
          <w:rFonts w:ascii="Times New Roman" w:eastAsia="Times New Roman" w:hAnsi="Times New Roman" w:cs="Times New Roman"/>
          <w:kern w:val="0"/>
          <w:sz w:val="24"/>
          <w:szCs w:val="24"/>
          <w:lang w:val="en-US"/>
          <w14:ligatures w14:val="none"/>
        </w:rPr>
        <w:t xml:space="preserve"> in soil </w:t>
      </w:r>
      <w:r w:rsidR="00894C8B" w:rsidRPr="00FF52F0">
        <w:rPr>
          <w:rFonts w:ascii="Times New Roman" w:eastAsia="Times New Roman" w:hAnsi="Times New Roman" w:cs="Times New Roman"/>
          <w:kern w:val="0"/>
          <w:sz w:val="24"/>
          <w:szCs w:val="24"/>
          <w:lang w:val="en-US"/>
          <w14:ligatures w14:val="none"/>
        </w:rPr>
        <w:fldChar w:fldCharType="begin"/>
      </w:r>
      <w:r w:rsidR="00E53609">
        <w:rPr>
          <w:rFonts w:ascii="Times New Roman" w:eastAsia="Times New Roman" w:hAnsi="Times New Roman" w:cs="Times New Roman"/>
          <w:kern w:val="0"/>
          <w:sz w:val="24"/>
          <w:szCs w:val="24"/>
          <w:lang w:val="en-US"/>
          <w14:ligatures w14:val="none"/>
        </w:rPr>
        <w:instrText xml:space="preserve"> ADDIN ZOTERO_ITEM CSL_CITATION {"citationID":"vwxeEVhT","properties":{"formattedCitation":"(Ye et al., 2016)","plainCitation":"(Ye et al., 2016)","noteIndex":0},"citationItems":[{"id":1186,"uris":["http://zotero.org/groups/5035977/items/NXSIIBA8"],"itemData":{"id":1186,"type":"article-journal","abstract":"Organic farming avoids the use of synthetic fertilizers and promises food production with minimal environmental impact, however this farming practice does not often result in the same productivity as conventional farming. In recent years, biochar has received increasing attention as an agricultural amendment and by coating it with minerals to form biochar–mineral complex (BMC) carbon retention and nutrient availability can be improved. However, little is known about the potential of BMC in improving organic farming. We therefore investigated here how soil, bacterial and plant properties respond to a combined treatment of BMC and an organic fertilizer, i.e., a compost based on poultry manure. In a pakchoi pot trial, BMC and compost showed synergistic effects on soil properties, and specifically by increasing nitrate content. Soil nitrate has been previously observed to increase leaf size and we correspondingly saw an increase in the surface area of pakchoi leaves under the combined treatment of BMC and composted chicken manure. The increase in soil nitrate was also correlated with an enrichment of bacterial nitrifiers due to BMC. Additionally, we observed that the bacteria present in the compost treatment had a high turnover, which likely facilitated organic matter degradation and a reduction of potential pathogens derived from the manure. Overall our results demonstrate that a combination of BMC and compost can stimulate microbial process in organic farming that result in better vegetable production and improved soil properties for sustainable farming.","container-title":"Frontiers in Microbiology","ISSN":"1664-302X","source":"Frontiers","title":"A Combination of Biochar–Mineral Complexes and Compost Improves Soil Bacterial Processes, Soil Quality, and Plant Properties","URL":"https://www.frontiersin.org/articles/10.3389/fmicb.2016.00372","volume":"7","author":[{"family":"Ye","given":"Jun"},{"family":"Zhang","given":"Rui"},{"family":"Nielsen","given":"Shaun"},{"family":"Joseph","given":"Stephen D."},{"family":"Huang","given":"Danfeng"},{"family":"Thomas","given":"Torsten"}],"accessed":{"date-parts":[["2023",5,23]]},"issued":{"date-parts":[["2016"]]}}}],"schema":"https://github.com/citation-style-language/schema/raw/master/csl-citation.json"} </w:instrText>
      </w:r>
      <w:r w:rsidR="00894C8B"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(Ye et al., 2016)</w:t>
      </w:r>
      <w:r w:rsidR="00894C8B" w:rsidRPr="00FF52F0">
        <w:rPr>
          <w:rFonts w:ascii="Times New Roman" w:eastAsia="Times New Roman" w:hAnsi="Times New Roman" w:cs="Times New Roman"/>
          <w:kern w:val="0"/>
          <w:sz w:val="24"/>
          <w:szCs w:val="24"/>
          <w:lang w:val="en-US"/>
          <w14:ligatures w14:val="none"/>
        </w:rPr>
        <w:fldChar w:fldCharType="end"/>
      </w:r>
      <w:r w:rsidR="00894C8B" w:rsidRPr="00FF52F0">
        <w:rPr>
          <w:rFonts w:ascii="Times New Roman" w:eastAsia="Times New Roman" w:hAnsi="Times New Roman" w:cs="Times New Roman"/>
          <w:kern w:val="0"/>
          <w:sz w:val="24"/>
          <w:szCs w:val="24"/>
          <w:lang w:val="en-US"/>
          <w14:ligatures w14:val="none"/>
        </w:rPr>
        <w:t>,</w:t>
      </w:r>
      <w:r w:rsidR="00723762" w:rsidRPr="00FF52F0">
        <w:rPr>
          <w:rFonts w:ascii="Times New Roman" w:eastAsia="Times New Roman" w:hAnsi="Times New Roman" w:cs="Times New Roman"/>
          <w:kern w:val="0"/>
          <w:sz w:val="24"/>
          <w:szCs w:val="24"/>
          <w:lang w:val="en-US"/>
          <w14:ligatures w14:val="none"/>
        </w:rPr>
        <w:t xml:space="preserve"> </w:t>
      </w:r>
      <w:r w:rsidR="009A4AED">
        <w:rPr>
          <w:rFonts w:ascii="Times New Roman" w:eastAsia="Times New Roman" w:hAnsi="Times New Roman" w:cs="Times New Roman"/>
          <w:kern w:val="0"/>
          <w:sz w:val="24"/>
          <w:szCs w:val="24"/>
          <w:lang w:val="en-US"/>
          <w14:ligatures w14:val="none"/>
        </w:rPr>
        <w:t>detected at</w:t>
      </w:r>
      <w:r w:rsidR="00086A81" w:rsidRPr="00FF52F0">
        <w:rPr>
          <w:rFonts w:ascii="Times New Roman" w:eastAsia="Times New Roman" w:hAnsi="Times New Roman" w:cs="Times New Roman"/>
          <w:kern w:val="0"/>
          <w:sz w:val="24"/>
          <w:szCs w:val="24"/>
          <w:lang w:val="en-US"/>
          <w14:ligatures w14:val="none"/>
        </w:rPr>
        <w:t xml:space="preserve"> lab-scale </w:t>
      </w:r>
      <w:r w:rsidR="00067EF7" w:rsidRPr="00FF52F0">
        <w:rPr>
          <w:rFonts w:ascii="Times New Roman" w:eastAsia="Times New Roman" w:hAnsi="Times New Roman" w:cs="Times New Roman"/>
          <w:kern w:val="0"/>
          <w:sz w:val="24"/>
          <w:szCs w:val="24"/>
          <w:lang w:val="en-US"/>
          <w14:ligatures w14:val="none"/>
        </w:rPr>
        <w:t>conditions</w:t>
      </w:r>
      <w:r w:rsidR="00086A81" w:rsidRPr="00FF52F0">
        <w:rPr>
          <w:rFonts w:ascii="Times New Roman" w:eastAsia="Times New Roman" w:hAnsi="Times New Roman" w:cs="Times New Roman"/>
          <w:kern w:val="0"/>
          <w:sz w:val="24"/>
          <w:szCs w:val="24"/>
          <w:lang w:val="en-US"/>
          <w14:ligatures w14:val="none"/>
        </w:rPr>
        <w:t xml:space="preserve"> </w:t>
      </w:r>
      <w:r w:rsidR="009A4AED">
        <w:rPr>
          <w:rFonts w:ascii="Times New Roman" w:eastAsia="Times New Roman" w:hAnsi="Times New Roman" w:cs="Times New Roman"/>
          <w:kern w:val="0"/>
          <w:sz w:val="24"/>
          <w:szCs w:val="24"/>
          <w:lang w:val="en-US"/>
          <w14:ligatures w14:val="none"/>
        </w:rPr>
        <w:t>in presence of a</w:t>
      </w:r>
      <w:r w:rsidR="00086A81" w:rsidRPr="00FF52F0">
        <w:rPr>
          <w:rFonts w:ascii="Times New Roman" w:eastAsia="Times New Roman" w:hAnsi="Times New Roman" w:cs="Times New Roman"/>
          <w:kern w:val="0"/>
          <w:sz w:val="24"/>
          <w:szCs w:val="24"/>
          <w:lang w:val="en-US"/>
          <w14:ligatures w14:val="none"/>
        </w:rPr>
        <w:t xml:space="preserve"> stress factor, such as high pharmaceuticals concentration</w:t>
      </w:r>
      <w:r w:rsidR="0024617E" w:rsidRPr="00FF52F0">
        <w:rPr>
          <w:rFonts w:ascii="Times New Roman" w:eastAsia="Times New Roman" w:hAnsi="Times New Roman" w:cs="Times New Roman"/>
          <w:kern w:val="0"/>
          <w:sz w:val="24"/>
          <w:szCs w:val="24"/>
          <w:lang w:val="en-US"/>
          <w14:ligatures w14:val="none"/>
        </w:rPr>
        <w:t>s</w:t>
      </w:r>
      <w:r w:rsidR="00946EFD" w:rsidRPr="00FF52F0">
        <w:rPr>
          <w:rFonts w:ascii="Times New Roman" w:eastAsia="Times New Roman" w:hAnsi="Times New Roman" w:cs="Times New Roman"/>
          <w:kern w:val="0"/>
          <w:sz w:val="24"/>
          <w:szCs w:val="24"/>
          <w:lang w:val="en-US"/>
          <w14:ligatures w14:val="none"/>
        </w:rPr>
        <w:t xml:space="preserve"> </w:t>
      </w:r>
      <w:r w:rsidR="00AD11DE" w:rsidRPr="00FF52F0">
        <w:rPr>
          <w:rFonts w:ascii="Times New Roman" w:eastAsia="Times New Roman" w:hAnsi="Times New Roman" w:cs="Times New Roman"/>
          <w:kern w:val="0"/>
          <w:sz w:val="24"/>
          <w:szCs w:val="24"/>
          <w:lang w:val="en-US"/>
          <w14:ligatures w14:val="none"/>
        </w:rPr>
        <w:fldChar w:fldCharType="begin"/>
      </w:r>
      <w:r w:rsidR="00E53609">
        <w:rPr>
          <w:rFonts w:ascii="Times New Roman" w:eastAsia="Times New Roman" w:hAnsi="Times New Roman" w:cs="Times New Roman"/>
          <w:kern w:val="0"/>
          <w:sz w:val="24"/>
          <w:szCs w:val="24"/>
          <w:lang w:val="en-US"/>
          <w14:ligatures w14:val="none"/>
        </w:rPr>
        <w:instrText xml:space="preserve"> ADDIN ZOTERO_ITEM CSL_CITATION {"citationID":"uoVPRlm5","properties":{"formattedCitation":"(Vega et al., 2022)","plainCitation":"(Vega et al., 2022)","noteIndex":0},"citationItems":[{"id":1176,"uris":["http://zotero.org/groups/5035977/items/4LTX497N"],"itemData":{"id":1176,"type":"article-journal","abstract":"In shallow, open-water engineered wetlands, design parameters select for a photosynthetic microbial biomat capable of robust pharmaceutical biotransformation, yet the contributions of specific microbial processes remain unclear. Here, we combined genome-resolved metatranscriptomics and oxygen profiling of a field-scale biomat to inform laboratory inhibition microcosms amended with a suite of pharmaceuticals. Our analyses revealed a dynamic surficial layer harboring oxic–anoxic cycling and simultaneous photosynthetic, nitrifying, and denitrifying microbial transcription spanning nine bacterial phyla, with unbinned eukaryotic scaffolds suggesting a dominance of diatoms. In the laboratory, photosynthesis, nitrification, and denitrification were broadly decoupled by incubating oxic and anoxic microcosms in the presence and absence of light and nitrogen cycling enzyme inhibitors. Through combining microcosm inhibition data with field-scale metagenomics, we inferred microbial clades responsible for biotransformation associated with membrane-bound nitrate reductase activity (emtricitabine, trimethoprim, and atenolol), nitrous oxide reduction (trimethoprim), ammonium oxidation (trimethoprim and emtricitabine), and photosynthesis (metoprolol). Monitoring of transformation products of atenolol and emtricitabine confirmed that inhibition was specific to biotransformation and highlighted the value of oscillating redox environments for the further transformation of atenolol acid. Our findings shed light on microbial processes contributing to pharmaceutical biotransformation in open-water wetlands with implications for similar nature-based treatment systems.","container-title":"Environmental Science &amp; Technology","DOI":"10.1021/acs.est.2c03566","ISSN":"0013-936X","issue":"20","journalAbbreviation":"Environ. Sci. Technol.","note":"publisher: American Chemical Society","page":"14462-14477","source":"ACS Publications","title":"Pharmaceutical Biotransformation is Influenced by Photosynthesis and Microbial Nitrogen Cycling in a Benthic Wetland Biomat","volume":"56","author":[{"family":"Vega","given":"Michael A. P."},{"family":"Scholes","given":"Rachel C."},{"family":"Brady","given":"Adam R."},{"family":"Daly","given":"Rebecca A."},{"family":"Narrowe","given":"Adrienne B."},{"family":"Bosworth","given":"Lily B."},{"family":"Wrighton","given":"Kelly C."},{"family":"Sedlak","given":"David L."},{"family":"Sharp","given":"Jonathan O."}],"issued":{"date-parts":[["2022",10,18]]}}}],"schema":"https://github.com/citation-style-language/schema/raw/master/csl-citation.json"} </w:instrText>
      </w:r>
      <w:r w:rsidR="00AD11DE"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(Vega et al., 2022)</w:t>
      </w:r>
      <w:r w:rsidR="00AD11DE" w:rsidRPr="00FF52F0">
        <w:rPr>
          <w:rFonts w:ascii="Times New Roman" w:eastAsia="Times New Roman" w:hAnsi="Times New Roman" w:cs="Times New Roman"/>
          <w:kern w:val="0"/>
          <w:sz w:val="24"/>
          <w:szCs w:val="24"/>
          <w:lang w:val="en-US"/>
          <w14:ligatures w14:val="none"/>
        </w:rPr>
        <w:fldChar w:fldCharType="end"/>
      </w:r>
      <w:r w:rsidR="00086A81" w:rsidRPr="00FF52F0">
        <w:rPr>
          <w:rFonts w:ascii="Times New Roman" w:eastAsia="Times New Roman" w:hAnsi="Times New Roman" w:cs="Times New Roman"/>
          <w:kern w:val="0"/>
          <w:sz w:val="24"/>
          <w:szCs w:val="24"/>
          <w:lang w:val="en-US"/>
          <w14:ligatures w14:val="none"/>
        </w:rPr>
        <w:t xml:space="preserve">, light irradiation </w:t>
      </w:r>
      <w:r w:rsidR="00086A81" w:rsidRPr="00FF52F0">
        <w:rPr>
          <w:rFonts w:ascii="Times New Roman" w:eastAsia="Times New Roman" w:hAnsi="Times New Roman" w:cs="Times New Roman"/>
          <w:kern w:val="0"/>
          <w:sz w:val="24"/>
          <w:szCs w:val="24"/>
          <w:lang w:val="en-US"/>
          <w14:ligatures w14:val="none"/>
        </w:rPr>
        <w:fldChar w:fldCharType="begin"/>
      </w:r>
      <w:r w:rsidR="00B11B8F">
        <w:rPr>
          <w:rFonts w:ascii="Times New Roman" w:eastAsia="Times New Roman" w:hAnsi="Times New Roman" w:cs="Times New Roman"/>
          <w:kern w:val="0"/>
          <w:sz w:val="24"/>
          <w:szCs w:val="24"/>
          <w:lang w:val="en-US"/>
          <w14:ligatures w14:val="none"/>
        </w:rPr>
        <w:instrText xml:space="preserve"> ADDIN ZOTERO_ITEM CSL_CITATION {"citationID":"9FIw4vpl","properties":{"formattedCitation":"(Wang et al., 2021)","plainCitation":"(Wang et al., 2021)","noteIndex":0},"citationItems":[{"id":1179,"uris":["http://zotero.org/groups/5035977/items/ASHXH9IU"],"itemData":{"id":1179,"type":"article-journal","abstract":"Nitritation facilitates the application of anaerobic ammonium oxidation (Anammox)-based processes for cost-efficient nitrogen removal from wastewater. This study proposed light irradiation as a novel strategy to rapidly start up nitritation by stimulating both the activities and growth of ammonia-oxidizing bacteria (AOB) while suppressing that of nitrite-oxidizing bacteria (NOB). Batch assays and kinetic model jointly suggested that AOB activity presented an initial increase followed by a decline while NOB decreased continuously throughout the light energy densities applied. Under optimal light energy densities (0.03–0.08 kJ/mg VSS), the highest nitrite accumulation ratio of 70.0% was achieved in sequencing batch reactors with both mainstream online and sidestream offline light treatments when treating real or synthetic municipal wastewater. Light irradiation induced different responses of AOB and NOB, leading to microbial structure optimization. Specifically, the expression of nxrB was downregulated, while the expression of amoA was upregulated under appropriate light irradiation. Moreover, although Nitrosomonas as typical AOB disappeared, the family Nitrosomonadaceae was doubled with enrichment of Ellin6067 and another four Nitrosomonadaceae genera that were only identified in light-treated reactors, thus ensuring AOB predominance and stable nitritation. These findings offer a new approach to rapidly establishing nitritation using light irradiation in municipal wastewater, especially for nitritation/microalgae system.","container-title":"Environmental Science &amp; Technology","DOI":"10.1021/acs.est.1c04174","ISSN":"0013-936X","issue":"19","journalAbbreviation":"Environ. Sci. Technol.","note":"publisher: American Chemical Society","page":"13297-13305","source":"ACS Publications","title":"Light Irradiation Enables Rapid Start-Up of Nitritation through Suppressing nxrB Gene Expression and Stimulating Ammonia-Oxidizing Bacteria","volume":"55","author":[{"family":"Wang","given":"Lingfeng"},{"family":"Qiu","given":"Shuang"},{"family":"Guo","given":"Jianhua"},{"family":"Ge","given":"Shijian"}],"issued":{"date-parts":[["2021",10,5]]}}}],"schema":"https://github.com/citation-style-language/schema/raw/master/csl-citation.json"} </w:instrText>
      </w:r>
      <w:r w:rsidR="00086A81"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(Wang et al., 2021)</w:t>
      </w:r>
      <w:r w:rsidR="00086A81" w:rsidRPr="00FF52F0">
        <w:rPr>
          <w:rFonts w:ascii="Times New Roman" w:eastAsia="Times New Roman" w:hAnsi="Times New Roman" w:cs="Times New Roman"/>
          <w:kern w:val="0"/>
          <w:sz w:val="24"/>
          <w:szCs w:val="24"/>
          <w:lang w:val="en-US"/>
          <w14:ligatures w14:val="none"/>
        </w:rPr>
        <w:fldChar w:fldCharType="end"/>
      </w:r>
      <w:r w:rsidR="00086A81" w:rsidRPr="00FF52F0">
        <w:rPr>
          <w:rFonts w:ascii="Times New Roman" w:eastAsia="Times New Roman" w:hAnsi="Times New Roman" w:cs="Times New Roman"/>
          <w:kern w:val="0"/>
          <w:sz w:val="24"/>
          <w:szCs w:val="24"/>
          <w:lang w:val="en-US"/>
          <w14:ligatures w14:val="none"/>
        </w:rPr>
        <w:t>,</w:t>
      </w:r>
      <w:r w:rsidR="0024617E" w:rsidRPr="00FF52F0">
        <w:rPr>
          <w:rFonts w:ascii="Times New Roman" w:eastAsia="Times New Roman" w:hAnsi="Times New Roman" w:cs="Times New Roman"/>
          <w:kern w:val="0"/>
          <w:sz w:val="24"/>
          <w:szCs w:val="24"/>
          <w:lang w:val="en-US"/>
          <w14:ligatures w14:val="none"/>
        </w:rPr>
        <w:t xml:space="preserve"> or</w:t>
      </w:r>
      <w:r w:rsidR="00086A81" w:rsidRPr="00FF52F0">
        <w:rPr>
          <w:rFonts w:ascii="Times New Roman" w:eastAsia="Times New Roman" w:hAnsi="Times New Roman" w:cs="Times New Roman"/>
          <w:kern w:val="0"/>
          <w:sz w:val="24"/>
          <w:szCs w:val="24"/>
          <w:lang w:val="en-US"/>
          <w14:ligatures w14:val="none"/>
        </w:rPr>
        <w:t xml:space="preserve"> cadmium </w:t>
      </w:r>
      <w:r w:rsidR="00086A81" w:rsidRPr="00FF52F0">
        <w:rPr>
          <w:rFonts w:ascii="Times New Roman" w:eastAsia="Times New Roman" w:hAnsi="Times New Roman" w:cs="Times New Roman"/>
          <w:kern w:val="0"/>
          <w:sz w:val="24"/>
          <w:szCs w:val="24"/>
          <w:lang w:val="en-US"/>
          <w14:ligatures w14:val="none"/>
        </w:rPr>
        <w:fldChar w:fldCharType="begin"/>
      </w:r>
      <w:r w:rsidR="00B11B8F">
        <w:rPr>
          <w:rFonts w:ascii="Times New Roman" w:eastAsia="Times New Roman" w:hAnsi="Times New Roman" w:cs="Times New Roman"/>
          <w:kern w:val="0"/>
          <w:sz w:val="24"/>
          <w:szCs w:val="24"/>
          <w:lang w:val="en-US"/>
          <w14:ligatures w14:val="none"/>
        </w:rPr>
        <w:instrText xml:space="preserve"> ADDIN ZOTERO_ITEM CSL_CITATION {"citationID":"mfKih7Q3","properties":{"formattedCitation":"(Qu et al., 2022)","plainCitation":"(Qu et al., 2022)","noteIndex":0},"citationItems":[{"id":1184,"uris":["http://zotero.org/groups/5035977/items/JLVQW4JH"],"itemData":{"id":1184,"type":"article-journal","abstract":"Sulfur-iron functionalized biochar (BC-Fe-S) was designed by simultaneously supporting Fe2O3 nanoparticles and grafting sulfur-containing functional groups onto biochar to stabilize Pb and Cd in soil. The BC-Fe-S exhibited excellent stabilization performance for Pb and Cd with fast kinetic equilibrium within 5 days associating with pseudo-second-order model. The bioavailable-Pb and -Cd contents decreased by 59.22% and 70.28% with 3% BC-Fe-S treatment after 20 days of remediation. Speciation transformation analysis revealed that the increase of stabilization time and BC-Fe-S dosage with appropriate soil moisture and pH promoted toxicities decrease of Pb and Cd with transformation of labile fractions to more steady fractions. The labile fractions of Pb and Cd decreased by 12.22% and 16.21% with 3% BC-Fe-S treatment, and transformed to the residual speciation. Meanwhile, wetting-drying and freezing-thawing aging did not markedly alter the bioavailability of Pb and Cd, proving that the BC-Fe-S holds promise for stabilization of Pb and Cd in varying environmental conditions. 16S rRNA sequencing analysis demonstrated that the BC-Fe-S significantly improved diversity and composition of microbial community, especially increasing the relative abundance of heavy metal-resistant bacteria. Overall, these results suggested BC-Fe-S as a high-performance and environmental-friendly amendment with stability to remediate heavy metals polluted soil.","container-title":"Journal of Hazardous Materials","DOI":"10.1016/j.jhazmat.2021.127876","ISSN":"0304-3894","journalAbbreviation":"Journal of Hazardous Materials","language":"en","page":"127876","source":"ScienceDirect","title":"Stabilization of lead and cadmium in soil by sulfur-iron functionalized biochar: Performance, mechanisms and microbial community evolution","title-short":"Stabilization of lead and cadmium in soil by sulfur-iron functionalized biochar","volume":"425","author":[{"family":"Qu","given":"Jianhua"},{"family":"Yuan","given":"Yihang"},{"family":"Zhang","given":"Xinmiao"},{"family":"Wang","given":"Lei"},{"family":"Tao","given":"Yue"},{"family":"Jiang","given":"Zhao"},{"family":"Yu","given":"Hui"},{"family":"Dong","given":"Min"},{"family":"Zhang","given":"Ying"}],"issued":{"date-parts":[["2022",3,5]]}}}],"schema":"https://github.com/citation-style-language/schema/raw/master/csl-citation.json"} </w:instrText>
      </w:r>
      <w:r w:rsidR="00086A81"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(Qu et al., 2022)</w:t>
      </w:r>
      <w:r w:rsidR="00086A81" w:rsidRPr="00FF52F0">
        <w:rPr>
          <w:rFonts w:ascii="Times New Roman" w:eastAsia="Times New Roman" w:hAnsi="Times New Roman" w:cs="Times New Roman"/>
          <w:kern w:val="0"/>
          <w:sz w:val="24"/>
          <w:szCs w:val="24"/>
          <w:lang w:val="en-US"/>
          <w14:ligatures w14:val="none"/>
        </w:rPr>
        <w:fldChar w:fldCharType="end"/>
      </w:r>
      <w:r w:rsidR="00086A81" w:rsidRPr="00FF52F0">
        <w:rPr>
          <w:rFonts w:ascii="Times New Roman" w:eastAsia="Times New Roman" w:hAnsi="Times New Roman" w:cs="Times New Roman"/>
          <w:kern w:val="0"/>
          <w:sz w:val="24"/>
          <w:szCs w:val="24"/>
          <w:lang w:val="en-US"/>
          <w14:ligatures w14:val="none"/>
        </w:rPr>
        <w:t>.</w:t>
      </w:r>
      <w:bookmarkStart w:id="38" w:name="_Hlk135817352"/>
      <w:r w:rsidR="002B4EB3">
        <w:rPr>
          <w:rFonts w:ascii="Times New Roman" w:eastAsia="Times New Roman" w:hAnsi="Times New Roman" w:cs="Times New Roman"/>
          <w:kern w:val="0"/>
          <w:sz w:val="24"/>
          <w:szCs w:val="24"/>
          <w:lang w:val="en-US"/>
          <w14:ligatures w14:val="none"/>
        </w:rPr>
        <w:t xml:space="preserve"> </w:t>
      </w:r>
      <w:proofErr w:type="spellStart"/>
      <w:r w:rsidR="00F7670B" w:rsidRPr="00FF52F0">
        <w:rPr>
          <w:rFonts w:ascii="Times New Roman" w:eastAsia="Times New Roman" w:hAnsi="Times New Roman" w:cs="Times New Roman"/>
          <w:i/>
          <w:iCs/>
          <w:kern w:val="0"/>
          <w:sz w:val="24"/>
          <w:szCs w:val="24"/>
          <w:lang w:val="en-US"/>
          <w14:ligatures w14:val="none"/>
        </w:rPr>
        <w:t>Nitrosomonadaceae</w:t>
      </w:r>
      <w:bookmarkEnd w:id="38"/>
      <w:proofErr w:type="spellEnd"/>
      <w:r w:rsidR="00F7670B" w:rsidRPr="00FF52F0">
        <w:rPr>
          <w:rFonts w:ascii="Times New Roman" w:eastAsia="Times New Roman" w:hAnsi="Times New Roman" w:cs="Times New Roman"/>
          <w:kern w:val="0"/>
          <w:sz w:val="24"/>
          <w:szCs w:val="24"/>
          <w:lang w:val="en-US"/>
          <w14:ligatures w14:val="none"/>
        </w:rPr>
        <w:t xml:space="preserve"> in general were found in nitrifying communities associated</w:t>
      </w:r>
      <w:r w:rsidR="00F7670B" w:rsidRPr="00AF74AC">
        <w:rPr>
          <w:rFonts w:ascii="Times New Roman" w:eastAsia="Times New Roman" w:hAnsi="Times New Roman" w:cs="Times New Roman"/>
          <w:kern w:val="0"/>
          <w:sz w:val="24"/>
          <w:szCs w:val="24"/>
          <w:lang w:val="en-US"/>
          <w14:ligatures w14:val="none"/>
        </w:rPr>
        <w:t xml:space="preserve"> </w:t>
      </w:r>
      <w:r w:rsidR="00F7670B" w:rsidRPr="00FF52F0">
        <w:rPr>
          <w:rFonts w:ascii="Times New Roman" w:eastAsia="Times New Roman" w:hAnsi="Times New Roman" w:cs="Times New Roman"/>
          <w:kern w:val="0"/>
          <w:sz w:val="24"/>
          <w:szCs w:val="24"/>
          <w:lang w:val="en-US"/>
          <w14:ligatures w14:val="none"/>
        </w:rPr>
        <w:t xml:space="preserve">with </w:t>
      </w:r>
      <w:proofErr w:type="spellStart"/>
      <w:r w:rsidR="00F7670B" w:rsidRPr="00FF52F0">
        <w:rPr>
          <w:rFonts w:ascii="Times New Roman" w:eastAsia="Times New Roman" w:hAnsi="Times New Roman" w:cs="Times New Roman"/>
          <w:kern w:val="0"/>
          <w:sz w:val="24"/>
          <w:szCs w:val="24"/>
          <w:lang w:val="en-US"/>
          <w14:ligatures w14:val="none"/>
        </w:rPr>
        <w:t>MnOB</w:t>
      </w:r>
      <w:proofErr w:type="spellEnd"/>
      <w:r w:rsidR="00F7670B" w:rsidRPr="00FF52F0">
        <w:rPr>
          <w:rFonts w:ascii="Times New Roman" w:eastAsia="Times New Roman" w:hAnsi="Times New Roman" w:cs="Times New Roman"/>
          <w:kern w:val="0"/>
          <w:sz w:val="24"/>
          <w:szCs w:val="24"/>
          <w:lang w:val="en-US"/>
          <w14:ligatures w14:val="none"/>
        </w:rPr>
        <w:t xml:space="preserve">, supporting their growth </w:t>
      </w:r>
      <w:r w:rsidR="00F7670B" w:rsidRPr="00FF52F0">
        <w:rPr>
          <w:rFonts w:ascii="Times New Roman" w:eastAsia="Times New Roman" w:hAnsi="Times New Roman" w:cs="Times New Roman"/>
          <w:kern w:val="0"/>
          <w:sz w:val="24"/>
          <w:szCs w:val="24"/>
          <w:lang w:val="en-US"/>
          <w14:ligatures w14:val="none"/>
        </w:rPr>
        <w:fldChar w:fldCharType="begin"/>
      </w:r>
      <w:r w:rsidR="00B11B8F">
        <w:rPr>
          <w:rFonts w:ascii="Times New Roman" w:eastAsia="Times New Roman" w:hAnsi="Times New Roman" w:cs="Times New Roman"/>
          <w:kern w:val="0"/>
          <w:sz w:val="24"/>
          <w:szCs w:val="24"/>
          <w:lang w:val="en-US"/>
          <w14:ligatures w14:val="none"/>
        </w:rPr>
        <w:instrText xml:space="preserve"> ADDIN ZOTERO_ITEM CSL_CITATION {"citationID":"BMgh14dN","properties":{"formattedCitation":"(Cao et al., 2015)","plainCitation":"(Cao et al., 2015)","noteIndex":0},"citationItems":[{"id":1193,"uris":["http://zotero.org/groups/5035977/items/HSFA8KWQ"],"itemData":{"id":1193,"type":"article-journal","abstract":"Biogenic manganese oxides (bio-MnO2) have been shown to absorb minor metals. Bioreactor cultivation of heterotrophic manganese oxidizing bacteria (MnOB), which produce bio-MnO2 via oxidation of Mn (II), can be expected to be involved in a promising system for removal and recovery of minor metals from wastewater. However, MnOB enrichment in wastewater treatment is difficult. This study investigated whether MnOB can be cultivated when coupled with nitrification in a system in which soluble microbial products (SMP) from nitrifiers are provided to MnOB as a substrate. A downflow hanging sponge (DHS) reactor was applied for MnOB cultivation with ammonium (NH4+) and Mn (II) continuously supplied. During long-term operation, Mn (II) oxidation was successfully established at a rate of 48 g Mn m−3 d−1 and bio-MnO2 that formed on the sponges were recovered from the bottom of the reactor. The results also revealed that Ni and Co added to the influent were simultaneously removed. Microbial 16S rRNA gene clone analysis identified nitrifiers supporting MnOB growth and showed that only one clone of Bacillus subtilis, which was affiliated with a known MnOB cluster, was present, suggesting the existence of other novel bacteria with the ability to oxidize Mn (II).","container-title":"Water Research","DOI":"10.1016/j.watres.2014.10.002","ISSN":"0043-1354","journalAbbreviation":"Water Research","language":"en","page":"545-553","source":"ScienceDirect","title":"Biological oxidation of Mn(II) coupled with nitrification for removal and recovery of minor metals by downflow hanging sponge reactor","volume":"68","author":[{"family":"Cao","given":"Linh Thi Thuy"},{"family":"Kodera","given":"Hiroya"},{"family":"Abe","given":"Kenichi"},{"family":"Imachi","given":"Hiroyuki"},{"family":"Aoi","given":"Yoshiteru"},{"family":"Kindaichi","given":"Tomonori"},{"family":"Ozaki","given":"Noriatsu"},{"family":"Ohashi","given":"Akiyoshi"}],"issued":{"date-parts":[["2015",1,1]]}}}],"schema":"https://github.com/citation-style-language/schema/raw/master/csl-citation.json"} </w:instrText>
      </w:r>
      <w:r w:rsidR="00F7670B"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(Cao et al., 2015)</w:t>
      </w:r>
      <w:r w:rsidR="00F7670B" w:rsidRPr="00FF52F0">
        <w:rPr>
          <w:rFonts w:ascii="Times New Roman" w:eastAsia="Times New Roman" w:hAnsi="Times New Roman" w:cs="Times New Roman"/>
          <w:kern w:val="0"/>
          <w:sz w:val="24"/>
          <w:szCs w:val="24"/>
          <w:lang w:val="en-US"/>
          <w14:ligatures w14:val="none"/>
        </w:rPr>
        <w:fldChar w:fldCharType="end"/>
      </w:r>
      <w:r w:rsidR="00F7670B" w:rsidRPr="00FF52F0">
        <w:rPr>
          <w:rFonts w:ascii="Times New Roman" w:eastAsia="Times New Roman" w:hAnsi="Times New Roman" w:cs="Times New Roman"/>
          <w:kern w:val="0"/>
          <w:sz w:val="24"/>
          <w:szCs w:val="24"/>
          <w:lang w:val="en-US"/>
          <w14:ligatures w14:val="none"/>
        </w:rPr>
        <w:t xml:space="preserve">, while </w:t>
      </w:r>
      <w:r w:rsidR="00F7670B" w:rsidRPr="00FF52F0">
        <w:rPr>
          <w:rFonts w:ascii="Times New Roman" w:eastAsia="Times New Roman" w:hAnsi="Times New Roman" w:cs="Times New Roman"/>
          <w:i/>
          <w:iCs/>
          <w:kern w:val="0"/>
          <w:sz w:val="24"/>
          <w:szCs w:val="24"/>
          <w:lang w:val="en-US"/>
          <w14:ligatures w14:val="none"/>
        </w:rPr>
        <w:t>Ellin6067</w:t>
      </w:r>
      <w:r w:rsidR="00F7670B" w:rsidRPr="00FF52F0">
        <w:rPr>
          <w:rFonts w:ascii="Times New Roman" w:eastAsia="Times New Roman" w:hAnsi="Times New Roman" w:cs="Times New Roman"/>
          <w:kern w:val="0"/>
          <w:sz w:val="24"/>
          <w:szCs w:val="24"/>
          <w:lang w:val="en-US"/>
          <w14:ligatures w14:val="none"/>
        </w:rPr>
        <w:t xml:space="preserve"> is hypothesized to perform autotrophic denitrification under carbon </w:t>
      </w:r>
      <w:r w:rsidR="00B11B8F">
        <w:rPr>
          <w:rFonts w:ascii="Times New Roman" w:eastAsia="Times New Roman" w:hAnsi="Times New Roman" w:cs="Times New Roman"/>
          <w:kern w:val="0"/>
          <w:sz w:val="24"/>
          <w:szCs w:val="24"/>
          <w:lang w:val="en-US"/>
          <w14:ligatures w14:val="none"/>
        </w:rPr>
        <w:t>limited</w:t>
      </w:r>
      <w:r w:rsidR="00F7670B" w:rsidRPr="00FF52F0">
        <w:rPr>
          <w:rFonts w:ascii="Times New Roman" w:eastAsia="Times New Roman" w:hAnsi="Times New Roman" w:cs="Times New Roman"/>
          <w:kern w:val="0"/>
          <w:sz w:val="24"/>
          <w:szCs w:val="24"/>
          <w:lang w:val="en-US"/>
          <w14:ligatures w14:val="none"/>
        </w:rPr>
        <w:t xml:space="preserve"> conditions </w:t>
      </w:r>
      <w:r w:rsidR="0037581A" w:rsidRPr="00FF52F0">
        <w:rPr>
          <w:rFonts w:ascii="Times New Roman" w:eastAsia="Times New Roman" w:hAnsi="Times New Roman" w:cs="Times New Roman"/>
          <w:kern w:val="0"/>
          <w:sz w:val="24"/>
          <w:szCs w:val="24"/>
          <w:lang w:val="en-US"/>
          <w14:ligatures w14:val="none"/>
        </w:rPr>
        <w:fldChar w:fldCharType="begin"/>
      </w:r>
      <w:r w:rsidR="00B11B8F">
        <w:rPr>
          <w:rFonts w:ascii="Times New Roman" w:eastAsia="Times New Roman" w:hAnsi="Times New Roman" w:cs="Times New Roman"/>
          <w:kern w:val="0"/>
          <w:sz w:val="24"/>
          <w:szCs w:val="24"/>
          <w:lang w:val="en-US"/>
          <w14:ligatures w14:val="none"/>
        </w:rPr>
        <w:instrText xml:space="preserve"> ADDIN ZOTERO_ITEM CSL_CITATION {"citationID":"yunIbbQA","properties":{"formattedCitation":"(Chen et al., 2020)","plainCitation":"(Chen et al., 2020)","noteIndex":0},"citationItems":[{"id":1201,"uris":["http://zotero.org/groups/5035977/items/42CLZQ22"],"itemData":{"id":1201,"type":"article-journal","abstract":"Improving the nitrogen removal capacity of stormwater runoff has been the main research direction of bioretention systems in recent years. Heterotrophic denitrification in traditional bioretention systems was often used, but insufficient carbon sources in the runoff limit it. In this study, two bioretention systems using natural pyrite and zeolite as substrates were constructed to explore the feasibility of pyrite-based autotrophic denitrification in bioretention for nitrogen removal. During eight months of operation at natural conditions, the results showed that pyrite had no negative effects on the removal of NH4+—N, but enhanced denitrification in the bioretention system with no or low carbon source in the influent. Pyrite based bioretention system (PBS) can adapt to low temperature and irregular wet and dry alternation. The average NH4+—N, TN, and TP removal efficiency of PBS during eight months were 87.6 %, 89.3 %, and 81.6 %. The average NH4+—N, TN, and TP removal efficiency of zeolite-based bioretention system (ZBS) were 98.7 %, 47.1 %, and 47.5 %. By-products (SO42- and Total iron) of PBS were all at an acceptable level. The dominant genera in PBS were Denitratisoma (3.6 %), Ellin6067 (2.7 %), Thiobacillus (2.6 %), Thauera (2.1 %), CL500−29 marine group (1.8 %), Sulfuritalea (1.7 %), Subgroup 10 (1.4 %). Genera Thiobacillus, Thauera, and Sulfuritalea were highly related to autotrophic denitrification. Moreover, genera Denitratisoma was highly related to heterotrophic denitrification. This study shows that pyrite could be a promising eco-friendly substrate in the bioretention system for nutrient removal.","container-title":"Journal of Water Process Engineering","DOI":"10.1016/j.jwpe.2020.101414","ISSN":"2214-7144","journalAbbreviation":"Journal of Water Process Engineering","language":"en","page":"101414","source":"ScienceDirect","title":"Study of pyrite based autotrophic denitrification system for low-carbon source stormwater treatment","volume":"37","author":[{"family":"Chen","given":"Yifan"},{"family":"Shao","given":"Zhiyu"},{"family":"Kong","given":"Zheng"},{"family":"Gu","given":"Li"},{"family":"Fang","given":"Junhua"},{"family":"Chai","given":"Hongxiang"}],"issued":{"date-parts":[["2020",10,1]]}}}],"schema":"https://github.com/citation-style-language/schema/raw/master/csl-citation.json"} </w:instrText>
      </w:r>
      <w:r w:rsidR="0037581A"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(Chen et al., 2020)</w:t>
      </w:r>
      <w:r w:rsidR="0037581A" w:rsidRPr="00FF52F0">
        <w:rPr>
          <w:rFonts w:ascii="Times New Roman" w:eastAsia="Times New Roman" w:hAnsi="Times New Roman" w:cs="Times New Roman"/>
          <w:kern w:val="0"/>
          <w:sz w:val="24"/>
          <w:szCs w:val="24"/>
          <w:lang w:val="en-US"/>
          <w14:ligatures w14:val="none"/>
        </w:rPr>
        <w:fldChar w:fldCharType="end"/>
      </w:r>
      <w:r w:rsidR="009D152C" w:rsidRPr="00FF52F0">
        <w:rPr>
          <w:rFonts w:ascii="Times New Roman" w:eastAsia="Times New Roman" w:hAnsi="Times New Roman" w:cs="Times New Roman"/>
          <w:kern w:val="0"/>
          <w:sz w:val="24"/>
          <w:szCs w:val="24"/>
          <w:lang w:val="en-US"/>
          <w14:ligatures w14:val="none"/>
        </w:rPr>
        <w:t xml:space="preserve">. </w:t>
      </w:r>
      <w:r w:rsidR="0037581A" w:rsidRPr="00FF52F0">
        <w:rPr>
          <w:rFonts w:ascii="Times New Roman" w:eastAsia="Times New Roman" w:hAnsi="Times New Roman" w:cs="Times New Roman"/>
          <w:kern w:val="0"/>
          <w:sz w:val="24"/>
          <w:szCs w:val="24"/>
          <w:lang w:val="en-US"/>
          <w14:ligatures w14:val="none"/>
        </w:rPr>
        <w:t xml:space="preserve">Thus, their </w:t>
      </w:r>
      <w:r w:rsidR="0024617E" w:rsidRPr="00FF52F0">
        <w:rPr>
          <w:rFonts w:ascii="Times New Roman" w:eastAsia="Times New Roman" w:hAnsi="Times New Roman" w:cs="Times New Roman"/>
          <w:kern w:val="0"/>
          <w:sz w:val="24"/>
          <w:szCs w:val="24"/>
          <w:lang w:val="en-US"/>
          <w14:ligatures w14:val="none"/>
        </w:rPr>
        <w:t xml:space="preserve">strong </w:t>
      </w:r>
      <w:r w:rsidR="0037581A" w:rsidRPr="00FF52F0">
        <w:rPr>
          <w:rFonts w:ascii="Times New Roman" w:eastAsia="Times New Roman" w:hAnsi="Times New Roman" w:cs="Times New Roman"/>
          <w:kern w:val="0"/>
          <w:sz w:val="24"/>
          <w:szCs w:val="24"/>
          <w:lang w:val="en-US"/>
          <w14:ligatures w14:val="none"/>
        </w:rPr>
        <w:t xml:space="preserve">increase in relative abundance </w:t>
      </w:r>
      <w:r w:rsidR="0024617E" w:rsidRPr="00FF52F0">
        <w:rPr>
          <w:rFonts w:ascii="Times New Roman" w:eastAsia="Times New Roman" w:hAnsi="Times New Roman" w:cs="Times New Roman"/>
          <w:kern w:val="0"/>
          <w:sz w:val="24"/>
          <w:szCs w:val="24"/>
          <w:lang w:val="en-US"/>
          <w14:ligatures w14:val="none"/>
        </w:rPr>
        <w:t>from</w:t>
      </w:r>
      <w:r w:rsidR="0037581A" w:rsidRPr="00FF52F0">
        <w:rPr>
          <w:rFonts w:ascii="Times New Roman" w:eastAsia="Times New Roman" w:hAnsi="Times New Roman" w:cs="Times New Roman"/>
          <w:kern w:val="0"/>
          <w:sz w:val="24"/>
          <w:szCs w:val="24"/>
          <w:lang w:val="en-US"/>
          <w14:ligatures w14:val="none"/>
        </w:rPr>
        <w:t xml:space="preserve"> </w:t>
      </w:r>
      <w:r w:rsidR="00067EF7" w:rsidRPr="00FF52F0">
        <w:rPr>
          <w:rFonts w:ascii="Times New Roman" w:eastAsia="Times New Roman" w:hAnsi="Times New Roman" w:cs="Times New Roman"/>
          <w:kern w:val="0"/>
          <w:sz w:val="24"/>
          <w:szCs w:val="24"/>
          <w:lang w:val="en-US"/>
          <w14:ligatures w14:val="none"/>
        </w:rPr>
        <w:t>IB</w:t>
      </w:r>
      <w:r w:rsidR="0037581A" w:rsidRPr="00FF52F0">
        <w:rPr>
          <w:rFonts w:ascii="Times New Roman" w:eastAsia="Times New Roman" w:hAnsi="Times New Roman" w:cs="Times New Roman"/>
          <w:kern w:val="0"/>
          <w:sz w:val="24"/>
          <w:szCs w:val="24"/>
          <w:lang w:val="en-US"/>
          <w14:ligatures w14:val="none"/>
        </w:rPr>
        <w:t xml:space="preserve"> </w:t>
      </w:r>
      <w:r w:rsidR="0024617E" w:rsidRPr="00FF52F0">
        <w:rPr>
          <w:rFonts w:ascii="Times New Roman" w:eastAsia="Times New Roman" w:hAnsi="Times New Roman" w:cs="Times New Roman"/>
          <w:kern w:val="0"/>
          <w:sz w:val="24"/>
          <w:szCs w:val="24"/>
          <w:lang w:val="en-US"/>
          <w14:ligatures w14:val="none"/>
        </w:rPr>
        <w:t xml:space="preserve">by </w:t>
      </w:r>
      <w:r w:rsidR="0037581A" w:rsidRPr="00FF52F0">
        <w:rPr>
          <w:rFonts w:ascii="Times New Roman" w:eastAsia="Times New Roman" w:hAnsi="Times New Roman" w:cs="Times New Roman"/>
          <w:kern w:val="0"/>
          <w:sz w:val="24"/>
          <w:szCs w:val="24"/>
          <w:lang w:val="en-US"/>
          <w14:ligatures w14:val="none"/>
        </w:rPr>
        <w:t>90% and 74% in the September and January experiments, respectively</w:t>
      </w:r>
      <w:r w:rsidR="0024617E" w:rsidRPr="00FF52F0">
        <w:rPr>
          <w:rFonts w:ascii="Times New Roman" w:eastAsia="Times New Roman" w:hAnsi="Times New Roman" w:cs="Times New Roman"/>
          <w:kern w:val="0"/>
          <w:sz w:val="24"/>
          <w:szCs w:val="24"/>
          <w:lang w:val="en-US"/>
          <w14:ligatures w14:val="none"/>
        </w:rPr>
        <w:t>,</w:t>
      </w:r>
      <w:r w:rsidR="0037581A" w:rsidRPr="00FF52F0">
        <w:rPr>
          <w:rFonts w:ascii="Times New Roman" w:eastAsia="Times New Roman" w:hAnsi="Times New Roman" w:cs="Times New Roman"/>
          <w:kern w:val="0"/>
          <w:sz w:val="24"/>
          <w:szCs w:val="24"/>
          <w:lang w:val="en-US"/>
          <w14:ligatures w14:val="none"/>
        </w:rPr>
        <w:t xml:space="preserve"> </w:t>
      </w:r>
      <w:r w:rsidR="0086370B" w:rsidRPr="00FF52F0">
        <w:rPr>
          <w:rFonts w:ascii="Times New Roman" w:eastAsia="Times New Roman" w:hAnsi="Times New Roman" w:cs="Times New Roman"/>
          <w:kern w:val="0"/>
          <w:sz w:val="24"/>
          <w:szCs w:val="24"/>
          <w:lang w:val="en-US"/>
          <w14:ligatures w14:val="none"/>
        </w:rPr>
        <w:t>could be associated with</w:t>
      </w:r>
      <w:r w:rsidR="00777A3A" w:rsidRPr="00FF52F0">
        <w:rPr>
          <w:rFonts w:ascii="Times New Roman" w:eastAsia="Times New Roman" w:hAnsi="Times New Roman" w:cs="Times New Roman"/>
          <w:kern w:val="0"/>
          <w:sz w:val="24"/>
          <w:szCs w:val="24"/>
          <w:lang w:val="en-US"/>
          <w14:ligatures w14:val="none"/>
        </w:rPr>
        <w:t xml:space="preserve"> the</w:t>
      </w:r>
      <w:r w:rsidR="0086370B" w:rsidRPr="00FF52F0">
        <w:rPr>
          <w:rFonts w:ascii="Times New Roman" w:eastAsia="Times New Roman" w:hAnsi="Times New Roman" w:cs="Times New Roman"/>
          <w:kern w:val="0"/>
          <w:sz w:val="24"/>
          <w:szCs w:val="24"/>
          <w:lang w:val="en-US"/>
          <w14:ligatures w14:val="none"/>
        </w:rPr>
        <w:t xml:space="preserve"> oxidation of ammonia originating f</w:t>
      </w:r>
      <w:r w:rsidR="005256B0" w:rsidRPr="00FF52F0">
        <w:rPr>
          <w:rFonts w:ascii="Times New Roman" w:eastAsia="Times New Roman" w:hAnsi="Times New Roman" w:cs="Times New Roman"/>
          <w:kern w:val="0"/>
          <w:sz w:val="24"/>
          <w:szCs w:val="24"/>
          <w:lang w:val="en-US"/>
          <w14:ligatures w14:val="none"/>
        </w:rPr>
        <w:t>rom biomass decay during 42</w:t>
      </w:r>
      <w:r w:rsidR="000B0587">
        <w:rPr>
          <w:rFonts w:ascii="Times New Roman" w:eastAsia="Times New Roman" w:hAnsi="Times New Roman" w:cs="Times New Roman"/>
          <w:kern w:val="0"/>
          <w:sz w:val="24"/>
          <w:szCs w:val="24"/>
          <w:lang w:val="en-US"/>
          <w14:ligatures w14:val="none"/>
        </w:rPr>
        <w:t xml:space="preserve"> </w:t>
      </w:r>
      <w:r w:rsidR="005256B0" w:rsidRPr="00FF52F0">
        <w:rPr>
          <w:rFonts w:ascii="Times New Roman" w:eastAsia="Times New Roman" w:hAnsi="Times New Roman" w:cs="Times New Roman"/>
          <w:kern w:val="0"/>
          <w:sz w:val="24"/>
          <w:szCs w:val="24"/>
          <w:lang w:val="en-US"/>
          <w14:ligatures w14:val="none"/>
        </w:rPr>
        <w:t>day</w:t>
      </w:r>
      <w:r w:rsidR="000B0587">
        <w:rPr>
          <w:rFonts w:ascii="Times New Roman" w:eastAsia="Times New Roman" w:hAnsi="Times New Roman" w:cs="Times New Roman"/>
          <w:kern w:val="0"/>
          <w:sz w:val="24"/>
          <w:szCs w:val="24"/>
          <w:lang w:val="en-US"/>
          <w14:ligatures w14:val="none"/>
        </w:rPr>
        <w:t>s</w:t>
      </w:r>
      <w:r w:rsidR="0086370B" w:rsidRPr="00FF52F0">
        <w:rPr>
          <w:rFonts w:ascii="Times New Roman" w:eastAsia="Times New Roman" w:hAnsi="Times New Roman" w:cs="Times New Roman"/>
          <w:kern w:val="0"/>
          <w:sz w:val="24"/>
          <w:szCs w:val="24"/>
          <w:lang w:val="en-US"/>
          <w14:ligatures w14:val="none"/>
        </w:rPr>
        <w:t xml:space="preserve"> </w:t>
      </w:r>
      <w:r w:rsidR="00FF52F0">
        <w:rPr>
          <w:rFonts w:ascii="Times New Roman" w:eastAsia="Times New Roman" w:hAnsi="Times New Roman" w:cs="Times New Roman"/>
          <w:kern w:val="0"/>
          <w:sz w:val="24"/>
          <w:szCs w:val="24"/>
          <w:lang w:val="en-US"/>
          <w14:ligatures w14:val="none"/>
        </w:rPr>
        <w:t>in batch conditions</w:t>
      </w:r>
      <w:r w:rsidR="00EE4787">
        <w:rPr>
          <w:rFonts w:ascii="Times New Roman" w:eastAsia="Times New Roman" w:hAnsi="Times New Roman" w:cs="Times New Roman"/>
          <w:kern w:val="0"/>
          <w:sz w:val="24"/>
          <w:szCs w:val="24"/>
          <w:lang w:val="en-US"/>
          <w14:ligatures w14:val="none"/>
        </w:rPr>
        <w:t xml:space="preserve">. </w:t>
      </w:r>
      <w:bookmarkEnd w:id="35"/>
      <w:r w:rsidR="002375D5" w:rsidRPr="00FF52F0">
        <w:rPr>
          <w:rFonts w:ascii="Times New Roman" w:eastAsia="Times New Roman" w:hAnsi="Times New Roman" w:cs="Times New Roman"/>
          <w:kern w:val="0"/>
          <w:sz w:val="24"/>
          <w:szCs w:val="24"/>
          <w:lang w:val="en-US"/>
          <w14:ligatures w14:val="none"/>
        </w:rPr>
        <w:t xml:space="preserve">Members of the family </w:t>
      </w:r>
      <w:proofErr w:type="spellStart"/>
      <w:r w:rsidR="002375D5" w:rsidRPr="00FF52F0">
        <w:rPr>
          <w:rFonts w:ascii="Times New Roman" w:eastAsia="Times New Roman" w:hAnsi="Times New Roman" w:cs="Times New Roman"/>
          <w:i/>
          <w:iCs/>
          <w:kern w:val="0"/>
          <w:sz w:val="24"/>
          <w:szCs w:val="24"/>
          <w:lang w:val="en-US"/>
          <w14:ligatures w14:val="none"/>
        </w:rPr>
        <w:t>Pirellulaceae</w:t>
      </w:r>
      <w:proofErr w:type="spellEnd"/>
      <w:r w:rsidR="002375D5" w:rsidRPr="00FF52F0">
        <w:rPr>
          <w:rFonts w:ascii="Times New Roman" w:eastAsia="Times New Roman" w:hAnsi="Times New Roman" w:cs="Times New Roman"/>
          <w:kern w:val="0"/>
          <w:sz w:val="24"/>
          <w:szCs w:val="24"/>
          <w:lang w:val="en-US"/>
          <w14:ligatures w14:val="none"/>
        </w:rPr>
        <w:t xml:space="preserve"> are commonly found in oligotrophic and extreme environments </w:t>
      </w:r>
      <w:r w:rsidR="002375D5" w:rsidRPr="00FF52F0">
        <w:rPr>
          <w:rFonts w:ascii="Times New Roman" w:eastAsia="Times New Roman" w:hAnsi="Times New Roman" w:cs="Times New Roman"/>
          <w:kern w:val="0"/>
          <w:sz w:val="24"/>
          <w:szCs w:val="24"/>
          <w:lang w:val="en-US"/>
          <w14:ligatures w14:val="none"/>
        </w:rPr>
        <w:fldChar w:fldCharType="begin"/>
      </w:r>
      <w:r w:rsidR="00E53609">
        <w:rPr>
          <w:rFonts w:ascii="Times New Roman" w:eastAsia="Times New Roman" w:hAnsi="Times New Roman" w:cs="Times New Roman"/>
          <w:kern w:val="0"/>
          <w:sz w:val="24"/>
          <w:szCs w:val="24"/>
          <w:lang w:val="en-US"/>
          <w14:ligatures w14:val="none"/>
        </w:rPr>
        <w:instrText xml:space="preserve"> ADDIN ZOTERO_ITEM CSL_CITATION {"citationID":"TtuNFkyG","properties":{"formattedCitation":"(Schlesner et al., 2004)","plainCitation":"(Schlesner et al., 2004)","noteIndex":0},"citationItems":[{"id":1190,"uris":["http://zotero.org/groups/5035977/items/ZV5V4KPC"],"itemData":{"id":1190,"type":"article-journal","abstract":"Ninety-seven strains of budding bacteria originating from various aquatic habitats and morphologically resembling planctomycetes were investigated taxonomically. Taxonomic differentiation was based on DNA-DNA hybridization, physiological properties and chemotaxonomic tests. Nineteen hybridization groups, containing 79 of the tested strains, were established. Eighteen strains, however, did not fit into any of these groups. Rhodopirellula baltica gen. nov., sp. nov. is described, with strain SH 1T (= IFAM 1310T = DSM 10527T = NCIMB 13988T) as the type strain. Pirellula marina is transferred to the genus Blastopirellula gen. nov. as Blastopirellula marina comb. nov., with strain SH 106T (= IFAM 1313T = DSM 3645T = ATCC 49069T) as the type strain. An emended description of the genus Pirellula is also provided. Differentiation between R. baltica, B. marina and Pirellula staleyi was achieved by the integration of morphological, physiological, chemotaxonomic and genetic characteristics.","container-title":"International Journal of Systematic and Evolutionary Microbiology","DOI":"10.1099/ijs.0.63113-0","ISSN":"1466-5026","issue":"Pt 5","journalAbbreviation":"Int J Syst Evol Microbiol","language":"eng","note":"PMID: 15388712","page":"1567-1580","source":"PubMed","title":"Taxonomic heterogeneity within the Planctomycetales as derived by DNA-DNA hybridization, description of Rhodopirellula baltica gen. nov., sp. nov., transfer of Pirellula marina to the genus Blastopirellula gen. nov. as Blastopirellula marina comb. nov. and emended description of the genus Pirellula","volume":"54","author":[{"family":"Schlesner","given":"Heinz"},{"family":"Rensmann","given":"Christina"},{"family":"Tindall","given":"Brian J."},{"family":"Gade","given":"Dörte"},{"family":"Rabus","given":"Ralf"},{"family":"Pfeiffer","given":"Stefan"},{"family":"Hirsch","given":"Peter"}],"issued":{"date-parts":[["2004",9]]}}}],"schema":"https://github.com/citation-style-language/schema/raw/master/csl-citation.json"} </w:instrText>
      </w:r>
      <w:r w:rsidR="002375D5"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(Schlesner et al., 2004)</w:t>
      </w:r>
      <w:r w:rsidR="002375D5" w:rsidRPr="00FF52F0">
        <w:rPr>
          <w:rFonts w:ascii="Times New Roman" w:eastAsia="Times New Roman" w:hAnsi="Times New Roman" w:cs="Times New Roman"/>
          <w:kern w:val="0"/>
          <w:sz w:val="24"/>
          <w:szCs w:val="24"/>
          <w:lang w:val="en-US"/>
          <w14:ligatures w14:val="none"/>
        </w:rPr>
        <w:fldChar w:fldCharType="end"/>
      </w:r>
      <w:r w:rsidR="00481968">
        <w:rPr>
          <w:rFonts w:ascii="Times New Roman" w:eastAsia="Times New Roman" w:hAnsi="Times New Roman" w:cs="Times New Roman"/>
          <w:kern w:val="0"/>
          <w:sz w:val="24"/>
          <w:szCs w:val="24"/>
          <w:lang w:val="en-US"/>
          <w14:ligatures w14:val="none"/>
        </w:rPr>
        <w:t xml:space="preserve">, </w:t>
      </w:r>
      <w:r w:rsidR="002375D5" w:rsidRPr="00FF52F0">
        <w:rPr>
          <w:rFonts w:ascii="Times New Roman" w:eastAsia="Times New Roman" w:hAnsi="Times New Roman" w:cs="Times New Roman"/>
          <w:kern w:val="0"/>
          <w:sz w:val="24"/>
          <w:szCs w:val="24"/>
          <w:lang w:val="en-US"/>
          <w14:ligatures w14:val="none"/>
        </w:rPr>
        <w:t xml:space="preserve"> </w:t>
      </w:r>
      <w:r w:rsidR="00481968">
        <w:rPr>
          <w:rFonts w:ascii="Times New Roman" w:eastAsia="Times New Roman" w:hAnsi="Times New Roman" w:cs="Times New Roman"/>
          <w:kern w:val="0"/>
          <w:sz w:val="24"/>
          <w:szCs w:val="24"/>
          <w:lang w:val="en-US"/>
          <w14:ligatures w14:val="none"/>
        </w:rPr>
        <w:t xml:space="preserve">and </w:t>
      </w:r>
      <w:r w:rsidR="00481968" w:rsidRPr="00FF52F0">
        <w:rPr>
          <w:rFonts w:ascii="Times New Roman" w:eastAsia="Times New Roman" w:hAnsi="Times New Roman" w:cs="Times New Roman"/>
          <w:kern w:val="0"/>
          <w:sz w:val="24"/>
          <w:szCs w:val="24"/>
          <w:lang w:val="en-US"/>
          <w14:ligatures w14:val="none"/>
        </w:rPr>
        <w:t xml:space="preserve">one novel genus </w:t>
      </w:r>
      <w:r w:rsidR="00481968">
        <w:rPr>
          <w:rFonts w:ascii="Times New Roman" w:eastAsia="Times New Roman" w:hAnsi="Times New Roman" w:cs="Times New Roman"/>
          <w:kern w:val="0"/>
          <w:sz w:val="24"/>
          <w:szCs w:val="24"/>
          <w:lang w:val="en-US"/>
          <w14:ligatures w14:val="none"/>
        </w:rPr>
        <w:t xml:space="preserve">of </w:t>
      </w:r>
      <w:r w:rsidR="00481968" w:rsidRPr="00FF52F0">
        <w:rPr>
          <w:rFonts w:ascii="Times New Roman" w:eastAsia="Times New Roman" w:hAnsi="Times New Roman" w:cs="Times New Roman"/>
          <w:kern w:val="0"/>
          <w:sz w:val="24"/>
          <w:szCs w:val="24"/>
          <w:lang w:val="en-US"/>
          <w14:ligatures w14:val="none"/>
        </w:rPr>
        <w:t>Pir4 lineage</w:t>
      </w:r>
      <w:r w:rsidR="00481968">
        <w:rPr>
          <w:rFonts w:ascii="Times New Roman" w:eastAsia="Times New Roman" w:hAnsi="Times New Roman" w:cs="Times New Roman"/>
          <w:kern w:val="0"/>
          <w:sz w:val="24"/>
          <w:szCs w:val="24"/>
          <w:lang w:val="en-US"/>
          <w14:ligatures w14:val="none"/>
        </w:rPr>
        <w:t xml:space="preserve"> was </w:t>
      </w:r>
      <w:r w:rsidR="00481968" w:rsidRPr="00FF52F0">
        <w:rPr>
          <w:rFonts w:ascii="Times New Roman" w:eastAsia="Times New Roman" w:hAnsi="Times New Roman" w:cs="Times New Roman"/>
          <w:kern w:val="0"/>
          <w:sz w:val="24"/>
          <w:szCs w:val="24"/>
          <w:lang w:val="en-US"/>
          <w14:ligatures w14:val="none"/>
        </w:rPr>
        <w:t xml:space="preserve">isolated from </w:t>
      </w:r>
      <w:r w:rsidR="00C47404" w:rsidRPr="00FF52F0">
        <w:rPr>
          <w:rFonts w:ascii="Times New Roman" w:eastAsia="Times New Roman" w:hAnsi="Times New Roman" w:cs="Times New Roman"/>
          <w:kern w:val="0"/>
          <w:sz w:val="24"/>
          <w:szCs w:val="24"/>
          <w:lang w:val="en-US"/>
          <w14:ligatures w14:val="none"/>
        </w:rPr>
        <w:t xml:space="preserve">hydrothermal </w:t>
      </w:r>
      <w:r w:rsidR="00481968" w:rsidRPr="00FF52F0">
        <w:rPr>
          <w:rFonts w:ascii="Times New Roman" w:eastAsia="Times New Roman" w:hAnsi="Times New Roman" w:cs="Times New Roman"/>
          <w:kern w:val="0"/>
          <w:sz w:val="24"/>
          <w:szCs w:val="24"/>
          <w:lang w:val="en-US"/>
          <w14:ligatures w14:val="none"/>
        </w:rPr>
        <w:t xml:space="preserve">metalliferous deposits </w:t>
      </w:r>
      <w:r w:rsidR="00481968" w:rsidRPr="00FF52F0">
        <w:rPr>
          <w:rFonts w:ascii="Times New Roman" w:eastAsia="Times New Roman" w:hAnsi="Times New Roman" w:cs="Times New Roman"/>
          <w:kern w:val="0"/>
          <w:sz w:val="24"/>
          <w:szCs w:val="24"/>
          <w:lang w:val="en-US"/>
          <w14:ligatures w14:val="none"/>
        </w:rPr>
        <w:fldChar w:fldCharType="begin"/>
      </w:r>
      <w:r w:rsidR="00481968">
        <w:rPr>
          <w:rFonts w:ascii="Times New Roman" w:eastAsia="Times New Roman" w:hAnsi="Times New Roman" w:cs="Times New Roman"/>
          <w:kern w:val="0"/>
          <w:sz w:val="24"/>
          <w:szCs w:val="24"/>
          <w:lang w:val="en-US"/>
          <w14:ligatures w14:val="none"/>
        </w:rPr>
        <w:instrText xml:space="preserve"> ADDIN ZOTERO_ITEM CSL_CITATION {"citationID":"2OXLmykq","properties":{"formattedCitation":"(Storesund et al., 2018)","plainCitation":"(Storesund et al., 2018)","noteIndex":0},"citationItems":[{"id":1188,"uris":["http://zotero.org/groups/5035977/items/SDK9UXLD"],"itemData":{"id":1188,"type":"article-journal","abstract":"The microbial diversity associated with diffuse venting deep-sea hydrothermal deposits is tightly coupled to the geochemistry of the hydrothermal fluids. Previous 16S rRNA gene amplicon sequencing (metabarcoding) of marine iron-hydroxide deposits along the Arctic Mid Ocean Ridge, revealed the presence of diverse bacterial communities associated with these deposits (Storesund and Øvreås in Antonie van Leeuwenhoek 104:569–584, 2013). One of the most abundant and diverse phyla detected was the enigmatic Planctomycetes. Here we report on the comparative analyses of the diversity and distribution patterns of Planctomycetes associated with metalliferous deposits from two diffuse-flow hydrothermal vent fields (Mariner and Vai Lili) from the Valu Fa Ridge in the Southwestern Pacific. Metabarcoding of 16S rRNA genes showed that the major prokaryotic phyla were Proteobacteria (51–73% of all 16S rRNA gene reads), Epsilonbacteraeota (0.5–19%), Bacteriodetes (5–17%), Planctomycetes (0.4–11%), Candidatus Latescibacteria (0–5%) and Marine Benthic Group E (Hydrothermarchaeota) (0–5%). The two different sampling sites differed considerably in overall community composition. The abundance of Planctomycetes also varied substantially between the samples and the sites, with the majority of the sequences affiliated with uncultivated members of the classes Planctomycetacia and Phycisphaerae, and other deep branching lineages. Seven different strains affiliated with the order Planctomycetales were isolated, mostly from the Vai Lili samples, where also the highest Planctomycetales diversity was seen. Most of the isolates were affiliated with the genera Gimesia, Rhodopirellula and Blastopirellula. One isolate was only distantly related to known cultured, but uncharacterized species within the Pir4 group. This study shows that the deep-sea Planctomycetes represent a very heterogeneous group with a high phylogenetic diversity and a substantial potential for novel organism discovery in these deep ocean environments.","container-title":"Antonie van Leeuwenhoek","DOI":"10.1007/s10482-018-1026-8","ISSN":"1572-9699","issue":"6","journalAbbreviation":"Antonie van Leeuwenhoek","language":"en","page":"841-858","source":"Springer Link","title":"Diversity patterns and isolation of Planctomycetes associated with metalliferous deposits from hydrothermal vent fields along the Valu Fa Ridge (SW Pacific)","volume":"111","author":[{"family":"Storesund","given":"Julia Endresen"},{"family":"Lanzèn","given":"Anders"},{"family":"García-Moyano","given":"Antonio"},{"family":"Reysenbach","given":"Anna-Louise"},{"family":"Øvreås","given":"Lise"}],"issued":{"date-parts":[["2018",6,1]]}}}],"schema":"https://github.com/citation-style-language/schema/raw/master/csl-citation.json"} </w:instrText>
      </w:r>
      <w:r w:rsidR="00481968"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rPr>
        <w:t>(Storesund et al., 2018)</w:t>
      </w:r>
      <w:r w:rsidR="00481968" w:rsidRPr="00FF52F0">
        <w:rPr>
          <w:rFonts w:ascii="Times New Roman" w:eastAsia="Times New Roman" w:hAnsi="Times New Roman" w:cs="Times New Roman"/>
          <w:kern w:val="0"/>
          <w:sz w:val="24"/>
          <w:szCs w:val="24"/>
          <w:lang w:val="en-US"/>
          <w14:ligatures w14:val="none"/>
        </w:rPr>
        <w:fldChar w:fldCharType="end"/>
      </w:r>
      <w:r w:rsidR="00481968" w:rsidRPr="00FF52F0">
        <w:rPr>
          <w:rFonts w:ascii="Times New Roman" w:eastAsia="Times New Roman" w:hAnsi="Times New Roman" w:cs="Times New Roman"/>
          <w:kern w:val="0"/>
          <w:sz w:val="24"/>
          <w:szCs w:val="24"/>
          <w:lang w:val="en-US"/>
          <w14:ligatures w14:val="none"/>
        </w:rPr>
        <w:t xml:space="preserve">. </w:t>
      </w:r>
      <w:proofErr w:type="spellStart"/>
      <w:r w:rsidR="002375D5" w:rsidRPr="00FF52F0">
        <w:rPr>
          <w:rFonts w:ascii="Times New Roman" w:eastAsia="Times New Roman" w:hAnsi="Times New Roman" w:cs="Times New Roman"/>
          <w:i/>
          <w:iCs/>
          <w:kern w:val="0"/>
          <w:sz w:val="24"/>
          <w:szCs w:val="24"/>
          <w:lang w:val="en-US"/>
          <w14:ligatures w14:val="none"/>
        </w:rPr>
        <w:t>Terrimonas</w:t>
      </w:r>
      <w:proofErr w:type="spellEnd"/>
      <w:r w:rsidR="002375D5" w:rsidRPr="00FF52F0">
        <w:rPr>
          <w:rFonts w:ascii="Times New Roman" w:eastAsia="Times New Roman" w:hAnsi="Times New Roman" w:cs="Times New Roman"/>
          <w:kern w:val="0"/>
          <w:sz w:val="24"/>
          <w:szCs w:val="24"/>
          <w:lang w:val="en-US"/>
          <w14:ligatures w14:val="none"/>
        </w:rPr>
        <w:t xml:space="preserve">, one of the dominant </w:t>
      </w:r>
      <w:r w:rsidR="000641C9">
        <w:rPr>
          <w:rFonts w:ascii="Times New Roman" w:eastAsia="Times New Roman" w:hAnsi="Times New Roman" w:cs="Times New Roman"/>
          <w:kern w:val="0"/>
          <w:sz w:val="24"/>
          <w:szCs w:val="24"/>
          <w:lang w:val="en-US"/>
          <w14:ligatures w14:val="none"/>
        </w:rPr>
        <w:t>genera</w:t>
      </w:r>
      <w:r w:rsidR="002375D5" w:rsidRPr="00FF52F0">
        <w:rPr>
          <w:rFonts w:ascii="Times New Roman" w:eastAsia="Times New Roman" w:hAnsi="Times New Roman" w:cs="Times New Roman"/>
          <w:kern w:val="0"/>
          <w:sz w:val="24"/>
          <w:szCs w:val="24"/>
          <w:lang w:val="en-US"/>
          <w14:ligatures w14:val="none"/>
        </w:rPr>
        <w:t xml:space="preserve"> in both IBs (Fig. 4), decreased in both experiments but </w:t>
      </w:r>
      <w:r w:rsidR="00F223C3">
        <w:rPr>
          <w:rFonts w:ascii="Times New Roman" w:eastAsia="Times New Roman" w:hAnsi="Times New Roman" w:cs="Times New Roman"/>
          <w:kern w:val="0"/>
          <w:sz w:val="24"/>
          <w:szCs w:val="24"/>
          <w:lang w:val="en-US"/>
          <w14:ligatures w14:val="none"/>
        </w:rPr>
        <w:t>persisted</w:t>
      </w:r>
      <w:r w:rsidR="002375D5" w:rsidRPr="00FF52F0">
        <w:rPr>
          <w:rFonts w:ascii="Times New Roman" w:eastAsia="Times New Roman" w:hAnsi="Times New Roman" w:cs="Times New Roman"/>
          <w:kern w:val="0"/>
          <w:sz w:val="24"/>
          <w:szCs w:val="24"/>
          <w:lang w:val="en-US"/>
          <w14:ligatures w14:val="none"/>
        </w:rPr>
        <w:t xml:space="preserve"> at averages of 2.6% and 6.6% </w:t>
      </w:r>
      <w:r w:rsidR="00F223C3">
        <w:rPr>
          <w:rFonts w:ascii="Times New Roman" w:eastAsia="Times New Roman" w:hAnsi="Times New Roman" w:cs="Times New Roman"/>
          <w:kern w:val="0"/>
          <w:sz w:val="24"/>
          <w:szCs w:val="24"/>
          <w:lang w:val="en-US"/>
          <w14:ligatures w14:val="none"/>
        </w:rPr>
        <w:t xml:space="preserve">relative abundances </w:t>
      </w:r>
      <w:r w:rsidR="002375D5" w:rsidRPr="00FF52F0">
        <w:rPr>
          <w:rFonts w:ascii="Times New Roman" w:eastAsia="Times New Roman" w:hAnsi="Times New Roman" w:cs="Times New Roman"/>
          <w:kern w:val="0"/>
          <w:sz w:val="24"/>
          <w:szCs w:val="24"/>
          <w:lang w:val="en-US"/>
          <w14:ligatures w14:val="none"/>
        </w:rPr>
        <w:t xml:space="preserve">in the September and January experiments, respectively. </w:t>
      </w:r>
      <w:r w:rsidR="000641C9">
        <w:rPr>
          <w:rFonts w:ascii="Times New Roman" w:eastAsia="Times New Roman" w:hAnsi="Times New Roman" w:cs="Times New Roman"/>
          <w:kern w:val="0"/>
          <w:sz w:val="24"/>
          <w:szCs w:val="24"/>
          <w:lang w:val="en-US"/>
          <w14:ligatures w14:val="none"/>
        </w:rPr>
        <w:t>T</w:t>
      </w:r>
      <w:r w:rsidR="00BD5936">
        <w:rPr>
          <w:rFonts w:ascii="Times New Roman" w:eastAsia="Times New Roman" w:hAnsi="Times New Roman" w:cs="Times New Roman"/>
          <w:kern w:val="0"/>
          <w:sz w:val="24"/>
          <w:szCs w:val="24"/>
          <w:lang w:val="en-US"/>
          <w14:ligatures w14:val="none"/>
        </w:rPr>
        <w:t xml:space="preserve">hey </w:t>
      </w:r>
      <w:r w:rsidR="002375D5" w:rsidRPr="00FF52F0">
        <w:rPr>
          <w:rFonts w:ascii="Times New Roman" w:eastAsia="Times New Roman" w:hAnsi="Times New Roman" w:cs="Times New Roman"/>
          <w:kern w:val="0"/>
          <w:sz w:val="24"/>
          <w:szCs w:val="24"/>
          <w:lang w:val="en-US"/>
          <w14:ligatures w14:val="none"/>
        </w:rPr>
        <w:t xml:space="preserve">were reported to be able to oxidize Mn in natural environments such as rock varnish </w:t>
      </w:r>
      <w:r w:rsidR="002375D5" w:rsidRPr="00FF52F0">
        <w:rPr>
          <w:rFonts w:ascii="Times New Roman" w:eastAsia="Times New Roman" w:hAnsi="Times New Roman" w:cs="Times New Roman"/>
          <w:kern w:val="0"/>
          <w:sz w:val="24"/>
          <w:szCs w:val="24"/>
          <w:lang w:val="en-US"/>
          <w14:ligatures w14:val="none"/>
        </w:rPr>
        <w:fldChar w:fldCharType="begin"/>
      </w:r>
      <w:r w:rsidR="00003FCF">
        <w:rPr>
          <w:rFonts w:ascii="Times New Roman" w:eastAsia="Times New Roman" w:hAnsi="Times New Roman" w:cs="Times New Roman"/>
          <w:kern w:val="0"/>
          <w:sz w:val="24"/>
          <w:szCs w:val="24"/>
          <w:lang w:val="en-US"/>
          <w14:ligatures w14:val="none"/>
        </w:rPr>
        <w:instrText xml:space="preserve"> ADDIN ZOTERO_ITEM CSL_CITATION {"citationID":"2EJiCnE2","properties":{"formattedCitation":"(Carmichael and Br\\uc0\\u228{}uer, 2015)","plainCitation":"(Carmichael and Bräuer, 2015)","noteIndex":0},"citationItems":[{"id":"ecC2V0qY/Lc0Fz2ba","uris":["http://zotero.org/users/10378094/items/ZWECYT8S"],"itemData":{"id":"TmLnNlxI/R8H42g8D","type":"chapter","container-title":"Microbial Life of Cave Systems","ISBN":"978-3-11-033499-9","note":"DOI: 10.1515/9783110339888-009","page":"137-160","publisher":"DE GRUYTER","source":"DOI.org (Crossref)","title":"7. Microbial Diversity and Manganese Cycling: A Review of Manganese-oxidizing Microbial Cave Communities","title-short":"7. Microbial Diversity and Manganese Cycling","URL":"https://www.degruyter.com/document/doi/10.1515/9783110339888-009/html","editor":[{"family":"Summers Engel","given":"Annette"}],"author":[{"family":"Carmichael","given":"Sarah K."},{"family":"Bräuer","given":"Suzanna L."}],"accessed":{"date-parts":[["2022",11,13]]},"issued":{"date-parts":[["2015",10,16]]}}}],"schema":"https://github.com/citation-style-language/schema/raw/master/csl-citation.json"} </w:instrText>
      </w:r>
      <w:r w:rsidR="002375D5" w:rsidRPr="00FF52F0">
        <w:rPr>
          <w:rFonts w:ascii="Times New Roman" w:eastAsia="Times New Roman" w:hAnsi="Times New Roman" w:cs="Times New Roman"/>
          <w:kern w:val="0"/>
          <w:sz w:val="24"/>
          <w:szCs w:val="24"/>
          <w:lang w:val="en-US"/>
          <w14:ligatures w14:val="none"/>
        </w:rPr>
        <w:fldChar w:fldCharType="separate"/>
      </w:r>
      <w:r w:rsidR="00003FCF" w:rsidRPr="00003FCF">
        <w:rPr>
          <w:rFonts w:ascii="Times New Roman" w:hAnsi="Times New Roman" w:cs="Times New Roman"/>
          <w:sz w:val="24"/>
          <w:szCs w:val="24"/>
        </w:rPr>
        <w:t>(Carmichael and Bräuer, 2015)</w:t>
      </w:r>
      <w:r w:rsidR="002375D5" w:rsidRPr="00FF52F0">
        <w:rPr>
          <w:rFonts w:ascii="Times New Roman" w:eastAsia="Times New Roman" w:hAnsi="Times New Roman" w:cs="Times New Roman"/>
          <w:kern w:val="0"/>
          <w:sz w:val="24"/>
          <w:szCs w:val="24"/>
          <w:lang w:val="en-US"/>
          <w14:ligatures w14:val="none"/>
        </w:rPr>
        <w:fldChar w:fldCharType="end"/>
      </w:r>
      <w:r w:rsidR="002375D5" w:rsidRPr="00FF52F0">
        <w:rPr>
          <w:rFonts w:ascii="Times New Roman" w:eastAsia="Times New Roman" w:hAnsi="Times New Roman" w:cs="Times New Roman"/>
          <w:kern w:val="0"/>
          <w:sz w:val="24"/>
          <w:szCs w:val="24"/>
          <w:lang w:val="en-US"/>
          <w14:ligatures w14:val="none"/>
        </w:rPr>
        <w:t xml:space="preserve"> and </w:t>
      </w:r>
      <w:proofErr w:type="spellStart"/>
      <w:r w:rsidR="002375D5" w:rsidRPr="00FF52F0">
        <w:rPr>
          <w:rFonts w:ascii="Times New Roman" w:eastAsia="Times New Roman" w:hAnsi="Times New Roman" w:cs="Times New Roman"/>
          <w:kern w:val="0"/>
          <w:sz w:val="24"/>
          <w:szCs w:val="24"/>
          <w:lang w:val="en-US"/>
          <w14:ligatures w14:val="none"/>
        </w:rPr>
        <w:t>birnessite</w:t>
      </w:r>
      <w:proofErr w:type="spellEnd"/>
      <w:r w:rsidR="002375D5" w:rsidRPr="00FF52F0">
        <w:rPr>
          <w:rFonts w:ascii="Times New Roman" w:eastAsia="Times New Roman" w:hAnsi="Times New Roman" w:cs="Times New Roman"/>
          <w:kern w:val="0"/>
          <w:sz w:val="24"/>
          <w:szCs w:val="24"/>
          <w:lang w:val="en-US"/>
          <w14:ligatures w14:val="none"/>
        </w:rPr>
        <w:t xml:space="preserve">-type manganese deposits </w:t>
      </w:r>
      <w:r w:rsidR="002375D5" w:rsidRPr="00FF52F0">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{"citationID":"90XHX7xw","properties":{"formattedCitation":"(Sj\\uc0\\u246{}berg et al., 2020)","plainCitation":"(Sjöberg et al., 2020)","noteIndex":0},"citationItems":[{"id":"ecC2V0qY/zcvk5en8","uris":["http://zotero.org/users/10378094/items/8FBBJE6J"],"itemData":{"id":"TmLnNlxI/zVDxIxLE","type":"article-journal","abstract":"Microbe-mediated precipitation of Mn-oxides enriched in rare earth elements (REE) and other trace elements was discovered in tunnels leading to the main shaft of the Ytterby mine, Sweden. Defining the spatial distribution of microorganisms and elements in this ecosystem provide a better understanding of specific niches and parameters driving the emergence of these communities and associated mineral precipitates. Along with elemental analyses, high-throughput sequencing of the following four subsystems were conducted: (i) water seeping from a rock fracture into the tunnel, (ii) Mn-oxides and associated biofilm; referred to as the Ytterby Black Substance (YBS) biofilm (iii) biofilm forming bubbles on the Mn-oxides; referred to as the bubble biofilm and (iv) fracture water that has passed through the biofilms. Each subsystem hosts a specific collection of microorganisms. Differentially abundant bacteria in the YBS biofilm were identified within the Rhizobiales (e.g. Pedomicrobium), PLTA13 Gammaproteobacteria, Pirellulaceae, Hyphomonadaceae, Blastocatellia and Nitrospira. These taxa, likely driving the Mn-oxide production, were not detected in the fracture water. This biofilm binds Mn, REE and other trace elements in an efficient, dynamic process, as indicated by substantial depletion of these metals from the fracture water as it passes through the Mn deposit zone. Microbe-mediated oxidation of Mn(II) and formation of Mn(III/IV)-oxides can thus have considerable local environmental impact by removing metals from aquatic environments.","container-title":"FEMS Microbiology Ecology","DOI":"10.1093/femsec/fiaa169","ISSN":"1574-6941","issue":"11","language":"en","page":"fiaa169","source":"DOI.org (Crossref)","title":"Microbiomes in a manganese oxide producing ecosystem in the Ytterby mine, Sweden: impact on metal mobility","title-short":"Microbiomes in a manganese oxide producing ecosystem in the Ytterby mine, Sweden","volume":"96","author":[{"family":"Sjöberg","given":"Susanne"},{"family":"Stairs","given":"Courtney W"},{"family":"Allard","given":"Bert"},{"family":"Homa","given":"Felix"},{"family":"Martin","given":"Tom"},{"family":"Sjöberg","given":"Viktor"},{"family":"Ettema","given":"Thijs J G"},{"family":"Dupraz","given":"Christophe"}],"issued":{"date-parts":[["2020",10,28]]}}}],"schema":"https://github.com/citation-style-language/schema/raw/master/csl-citation.json"} </w:instrText>
      </w:r>
      <w:r w:rsidR="002375D5" w:rsidRPr="00FF52F0">
        <w:rPr>
          <w:rFonts w:ascii="Times New Roman" w:hAnsi="Times New Roman" w:cs="Times New Roman"/>
          <w:sz w:val="24"/>
          <w:szCs w:val="24"/>
          <w:lang w:val="en-US"/>
        </w:rPr>
        <w:fldChar w:fldCharType="separate"/>
      </w:r>
      <w:r w:rsidR="00003FCF" w:rsidRPr="00003FCF">
        <w:rPr>
          <w:rFonts w:ascii="Times New Roman" w:hAnsi="Times New Roman" w:cs="Times New Roman"/>
          <w:sz w:val="24"/>
          <w:szCs w:val="24"/>
        </w:rPr>
        <w:t>(Sjöberg et al., 2020)</w:t>
      </w:r>
      <w:r w:rsidR="002375D5" w:rsidRPr="00FF52F0">
        <w:rPr>
          <w:rFonts w:ascii="Times New Roman" w:hAnsi="Times New Roman" w:cs="Times New Roman"/>
          <w:sz w:val="24"/>
          <w:szCs w:val="24"/>
          <w:lang w:val="en-US"/>
        </w:rPr>
        <w:fldChar w:fldCharType="end"/>
      </w:r>
      <w:r w:rsidR="002375D5" w:rsidRPr="00FF52F0">
        <w:rPr>
          <w:rFonts w:ascii="Times New Roman" w:hAnsi="Times New Roman" w:cs="Times New Roman"/>
          <w:sz w:val="24"/>
          <w:szCs w:val="24"/>
          <w:lang w:val="en-US"/>
        </w:rPr>
        <w:t>.</w:t>
      </w:r>
      <w:r w:rsidR="002375D5" w:rsidRPr="00AF74AC">
        <w:rPr>
          <w:rFonts w:ascii="Times New Roman" w:hAnsi="Times New Roman" w:cs="Times New Roman"/>
          <w:sz w:val="24"/>
          <w:szCs w:val="24"/>
          <w:lang w:val="en-US"/>
        </w:rPr>
        <w:t xml:space="preserve"> </w:t>
      </w:r>
    </w:p>
    <w:p w14:paraId="7404A2D2" w14:textId="6BD7DD81" w:rsidR="002375D5" w:rsidRPr="00AF74AC" w:rsidRDefault="006D6C54" w:rsidP="00627F5E">
      <w:pPr>
        <w:spacing w:after="0" w:line="48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w:t>
      </w:r>
      <w:r w:rsidR="00D362A3">
        <w:rPr>
          <w:rFonts w:ascii="Times New Roman" w:hAnsi="Times New Roman" w:cs="Times New Roman"/>
          <w:sz w:val="24"/>
          <w:szCs w:val="24"/>
          <w:lang w:val="en-US"/>
        </w:rPr>
        <w:t xml:space="preserve">observed </w:t>
      </w:r>
      <w:r w:rsidR="0075122B">
        <w:rPr>
          <w:rFonts w:ascii="Times New Roman" w:hAnsi="Times New Roman" w:cs="Times New Roman"/>
          <w:sz w:val="24"/>
          <w:szCs w:val="24"/>
          <w:lang w:val="en-US"/>
        </w:rPr>
        <w:t>dissimilarities in</w:t>
      </w:r>
      <w:r w:rsidR="00350ADD">
        <w:rPr>
          <w:rFonts w:ascii="Times New Roman" w:hAnsi="Times New Roman" w:cs="Times New Roman"/>
          <w:sz w:val="24"/>
          <w:szCs w:val="24"/>
          <w:lang w:val="en-US"/>
        </w:rPr>
        <w:t xml:space="preserve"> Mn oxidation behavior</w:t>
      </w:r>
      <w:r w:rsidR="0075122B">
        <w:rPr>
          <w:rFonts w:ascii="Times New Roman" w:hAnsi="Times New Roman" w:cs="Times New Roman"/>
          <w:sz w:val="24"/>
          <w:szCs w:val="24"/>
          <w:lang w:val="en-US"/>
        </w:rPr>
        <w:t xml:space="preserve"> between the September and January experiments</w:t>
      </w:r>
      <w:r w:rsidR="00163A6B">
        <w:rPr>
          <w:rFonts w:ascii="Times New Roman" w:hAnsi="Times New Roman" w:cs="Times New Roman"/>
          <w:sz w:val="24"/>
          <w:szCs w:val="24"/>
          <w:lang w:val="en-US"/>
        </w:rPr>
        <w:t xml:space="preserve"> (</w:t>
      </w:r>
      <w:r w:rsidR="001266D4">
        <w:rPr>
          <w:rFonts w:ascii="Times New Roman" w:hAnsi="Times New Roman" w:cs="Times New Roman"/>
          <w:sz w:val="24"/>
          <w:szCs w:val="24"/>
          <w:lang w:val="en-US"/>
        </w:rPr>
        <w:t xml:space="preserve">Table 2, </w:t>
      </w:r>
      <w:r w:rsidR="00163A6B">
        <w:rPr>
          <w:rFonts w:ascii="Times New Roman" w:hAnsi="Times New Roman" w:cs="Times New Roman"/>
          <w:sz w:val="24"/>
          <w:szCs w:val="24"/>
          <w:lang w:val="en-US"/>
        </w:rPr>
        <w:t>Fig. 3)</w:t>
      </w:r>
      <w:r>
        <w:rPr>
          <w:rFonts w:ascii="Times New Roman" w:hAnsi="Times New Roman" w:cs="Times New Roman"/>
          <w:sz w:val="24"/>
          <w:szCs w:val="24"/>
          <w:lang w:val="en-US"/>
        </w:rPr>
        <w:t xml:space="preserve"> could be related to </w:t>
      </w:r>
      <w:r w:rsidR="00E95DD8">
        <w:rPr>
          <w:rFonts w:ascii="Times New Roman" w:hAnsi="Times New Roman" w:cs="Times New Roman"/>
          <w:sz w:val="24"/>
          <w:szCs w:val="24"/>
          <w:lang w:val="en-US"/>
        </w:rPr>
        <w:t xml:space="preserve">the </w:t>
      </w:r>
      <w:r>
        <w:rPr>
          <w:rFonts w:ascii="Times New Roman" w:hAnsi="Times New Roman" w:cs="Times New Roman"/>
          <w:sz w:val="24"/>
          <w:szCs w:val="24"/>
          <w:lang w:val="en-US"/>
        </w:rPr>
        <w:t>different inoculum composition</w:t>
      </w:r>
      <w:r w:rsidR="0075122B">
        <w:rPr>
          <w:rFonts w:ascii="Times New Roman" w:hAnsi="Times New Roman" w:cs="Times New Roman"/>
          <w:sz w:val="24"/>
          <w:szCs w:val="24"/>
          <w:lang w:val="en-US"/>
        </w:rPr>
        <w:t>.</w:t>
      </w:r>
      <w:r w:rsidR="00C42630">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Considering the </w:t>
      </w:r>
      <w:r w:rsidR="00C42630">
        <w:rPr>
          <w:rFonts w:ascii="Times New Roman" w:hAnsi="Times New Roman" w:cs="Times New Roman"/>
          <w:sz w:val="24"/>
          <w:szCs w:val="24"/>
          <w:lang w:val="en-US"/>
        </w:rPr>
        <w:t xml:space="preserve">Mn-enriched </w:t>
      </w:r>
      <w:r>
        <w:rPr>
          <w:rFonts w:ascii="Times New Roman" w:hAnsi="Times New Roman" w:cs="Times New Roman"/>
          <w:sz w:val="24"/>
          <w:szCs w:val="24"/>
          <w:lang w:val="en-US"/>
        </w:rPr>
        <w:t>core microbiome</w:t>
      </w:r>
      <w:r w:rsidR="00C42630">
        <w:rPr>
          <w:rFonts w:ascii="Times New Roman" w:hAnsi="Times New Roman" w:cs="Times New Roman"/>
          <w:sz w:val="24"/>
          <w:szCs w:val="24"/>
          <w:lang w:val="en-US"/>
        </w:rPr>
        <w:t xml:space="preserve"> only</w:t>
      </w:r>
      <w:r>
        <w:rPr>
          <w:rFonts w:ascii="Times New Roman" w:hAnsi="Times New Roman" w:cs="Times New Roman"/>
          <w:sz w:val="24"/>
          <w:szCs w:val="24"/>
          <w:lang w:val="en-US"/>
        </w:rPr>
        <w:t xml:space="preserve">, a higher relative abundance of </w:t>
      </w:r>
      <w:proofErr w:type="spellStart"/>
      <w:r w:rsidRPr="006D6C54">
        <w:rPr>
          <w:rFonts w:ascii="Times New Roman" w:hAnsi="Times New Roman" w:cs="Times New Roman"/>
          <w:i/>
          <w:iCs/>
          <w:sz w:val="24"/>
          <w:szCs w:val="24"/>
          <w:lang w:val="en-US"/>
        </w:rPr>
        <w:t>Burkholderiaceae</w:t>
      </w:r>
      <w:proofErr w:type="spellEnd"/>
      <w:r w:rsidR="00F00C81">
        <w:rPr>
          <w:rFonts w:ascii="Times New Roman" w:hAnsi="Times New Roman" w:cs="Times New Roman"/>
          <w:i/>
          <w:iCs/>
          <w:sz w:val="24"/>
          <w:szCs w:val="24"/>
          <w:lang w:val="en-US"/>
        </w:rPr>
        <w:t>,</w:t>
      </w:r>
      <w:r w:rsidRPr="006D6C54">
        <w:rPr>
          <w:rFonts w:ascii="Times New Roman" w:hAnsi="Times New Roman" w:cs="Times New Roman"/>
          <w:i/>
          <w:iCs/>
          <w:sz w:val="24"/>
          <w:szCs w:val="24"/>
          <w:lang w:val="en-US"/>
        </w:rPr>
        <w:t xml:space="preserve"> </w:t>
      </w:r>
      <w:proofErr w:type="spellStart"/>
      <w:r w:rsidRPr="006D6C54">
        <w:rPr>
          <w:rFonts w:ascii="Times New Roman" w:hAnsi="Times New Roman" w:cs="Times New Roman"/>
          <w:i/>
          <w:iCs/>
          <w:sz w:val="24"/>
          <w:szCs w:val="24"/>
          <w:lang w:val="en-US"/>
        </w:rPr>
        <w:t>Hyphomicrobium</w:t>
      </w:r>
      <w:proofErr w:type="spellEnd"/>
      <w:r w:rsidRPr="006D6C54">
        <w:rPr>
          <w:rFonts w:ascii="Times New Roman" w:hAnsi="Times New Roman" w:cs="Times New Roman"/>
          <w:i/>
          <w:iCs/>
          <w:sz w:val="24"/>
          <w:szCs w:val="24"/>
          <w:lang w:val="en-US"/>
        </w:rPr>
        <w:t xml:space="preserve">, </w:t>
      </w:r>
      <w:proofErr w:type="spellStart"/>
      <w:r w:rsidRPr="006D6C54">
        <w:rPr>
          <w:rFonts w:ascii="Times New Roman" w:hAnsi="Times New Roman" w:cs="Times New Roman"/>
          <w:i/>
          <w:iCs/>
          <w:sz w:val="24"/>
          <w:szCs w:val="24"/>
          <w:lang w:val="en-US"/>
        </w:rPr>
        <w:t>Hydrogenophaga</w:t>
      </w:r>
      <w:proofErr w:type="spellEnd"/>
      <w:r w:rsidRPr="006D6C54">
        <w:rPr>
          <w:rFonts w:ascii="Times New Roman" w:hAnsi="Times New Roman" w:cs="Times New Roman"/>
          <w:i/>
          <w:iCs/>
          <w:sz w:val="24"/>
          <w:szCs w:val="24"/>
          <w:lang w:val="en-US"/>
        </w:rPr>
        <w:t xml:space="preserve">, </w:t>
      </w:r>
      <w:proofErr w:type="spellStart"/>
      <w:r w:rsidRPr="006D6C54">
        <w:rPr>
          <w:rFonts w:ascii="Times New Roman" w:hAnsi="Times New Roman" w:cs="Times New Roman"/>
          <w:i/>
          <w:iCs/>
          <w:sz w:val="24"/>
          <w:szCs w:val="24"/>
          <w:lang w:val="en-US"/>
        </w:rPr>
        <w:t>Rhodococcus</w:t>
      </w:r>
      <w:proofErr w:type="spellEnd"/>
      <w:r>
        <w:rPr>
          <w:rFonts w:ascii="Times New Roman" w:hAnsi="Times New Roman" w:cs="Times New Roman"/>
          <w:sz w:val="24"/>
          <w:szCs w:val="24"/>
          <w:lang w:val="en-US"/>
        </w:rPr>
        <w:t xml:space="preserve"> and </w:t>
      </w:r>
      <w:proofErr w:type="spellStart"/>
      <w:r w:rsidRPr="006D6C54">
        <w:rPr>
          <w:rFonts w:ascii="Times New Roman" w:hAnsi="Times New Roman" w:cs="Times New Roman"/>
          <w:i/>
          <w:iCs/>
          <w:sz w:val="24"/>
          <w:szCs w:val="24"/>
          <w:lang w:val="en-US"/>
        </w:rPr>
        <w:t>Rhizobiales</w:t>
      </w:r>
      <w:proofErr w:type="spellEnd"/>
      <w:r>
        <w:rPr>
          <w:rFonts w:ascii="Times New Roman" w:hAnsi="Times New Roman" w:cs="Times New Roman"/>
          <w:sz w:val="24"/>
          <w:szCs w:val="24"/>
          <w:lang w:val="en-US"/>
        </w:rPr>
        <w:t xml:space="preserve"> was </w:t>
      </w:r>
      <w:r w:rsidR="00E95DD8">
        <w:rPr>
          <w:rFonts w:ascii="Times New Roman" w:hAnsi="Times New Roman" w:cs="Times New Roman"/>
          <w:sz w:val="24"/>
          <w:szCs w:val="24"/>
          <w:lang w:val="en-US"/>
        </w:rPr>
        <w:t>seen</w:t>
      </w:r>
      <w:r>
        <w:rPr>
          <w:rFonts w:ascii="Times New Roman" w:hAnsi="Times New Roman" w:cs="Times New Roman"/>
          <w:sz w:val="24"/>
          <w:szCs w:val="24"/>
          <w:lang w:val="en-US"/>
        </w:rPr>
        <w:t xml:space="preserve"> in the September IB compared to the January one (Fig. 4)</w:t>
      </w:r>
      <w:r w:rsidR="008F5D01">
        <w:rPr>
          <w:rFonts w:ascii="Times New Roman" w:hAnsi="Times New Roman" w:cs="Times New Roman"/>
          <w:sz w:val="24"/>
          <w:szCs w:val="24"/>
          <w:lang w:val="en-US"/>
        </w:rPr>
        <w:t>. However, after</w:t>
      </w:r>
      <w:r w:rsidR="003345BB">
        <w:rPr>
          <w:rFonts w:ascii="Times New Roman" w:hAnsi="Times New Roman" w:cs="Times New Roman"/>
          <w:sz w:val="24"/>
          <w:szCs w:val="24"/>
          <w:lang w:val="en-US"/>
        </w:rPr>
        <w:t xml:space="preserve"> the 42</w:t>
      </w:r>
      <w:r w:rsidR="008F5D01">
        <w:rPr>
          <w:rFonts w:ascii="Times New Roman" w:hAnsi="Times New Roman" w:cs="Times New Roman"/>
          <w:sz w:val="24"/>
          <w:szCs w:val="24"/>
          <w:lang w:val="en-US"/>
        </w:rPr>
        <w:t xml:space="preserve">-day experiment, a </w:t>
      </w:r>
      <w:r w:rsidR="00E95DD8">
        <w:rPr>
          <w:rFonts w:ascii="Times New Roman" w:hAnsi="Times New Roman" w:cs="Times New Roman"/>
          <w:sz w:val="24"/>
          <w:szCs w:val="24"/>
          <w:lang w:val="en-US"/>
        </w:rPr>
        <w:t xml:space="preserve">relevant </w:t>
      </w:r>
      <w:r w:rsidR="0075122B">
        <w:rPr>
          <w:rFonts w:ascii="Times New Roman" w:hAnsi="Times New Roman" w:cs="Times New Roman"/>
          <w:sz w:val="24"/>
          <w:szCs w:val="24"/>
          <w:lang w:val="en-US"/>
        </w:rPr>
        <w:t>difference in the relative abundance</w:t>
      </w:r>
      <w:r w:rsidR="00601E0F">
        <w:rPr>
          <w:rFonts w:ascii="Times New Roman" w:hAnsi="Times New Roman" w:cs="Times New Roman"/>
          <w:sz w:val="24"/>
          <w:szCs w:val="24"/>
          <w:lang w:val="en-US"/>
        </w:rPr>
        <w:t>s</w:t>
      </w:r>
      <w:r w:rsidR="0075122B">
        <w:rPr>
          <w:rFonts w:ascii="Times New Roman" w:hAnsi="Times New Roman" w:cs="Times New Roman"/>
          <w:sz w:val="24"/>
          <w:szCs w:val="24"/>
          <w:lang w:val="en-US"/>
        </w:rPr>
        <w:t xml:space="preserve"> </w:t>
      </w:r>
      <w:r w:rsidR="00E95DD8">
        <w:rPr>
          <w:rFonts w:ascii="Times New Roman" w:hAnsi="Times New Roman" w:cs="Times New Roman"/>
          <w:sz w:val="24"/>
          <w:szCs w:val="24"/>
          <w:lang w:val="en-US"/>
        </w:rPr>
        <w:t xml:space="preserve">of key microbial groups </w:t>
      </w:r>
      <w:r w:rsidR="00D362A3">
        <w:rPr>
          <w:rFonts w:ascii="Times New Roman" w:hAnsi="Times New Roman" w:cs="Times New Roman"/>
          <w:sz w:val="24"/>
          <w:szCs w:val="24"/>
          <w:lang w:val="en-US"/>
        </w:rPr>
        <w:t>was observed</w:t>
      </w:r>
      <w:r w:rsidR="008F5D01">
        <w:rPr>
          <w:rFonts w:ascii="Times New Roman" w:hAnsi="Times New Roman" w:cs="Times New Roman"/>
          <w:sz w:val="24"/>
          <w:szCs w:val="24"/>
          <w:lang w:val="en-US"/>
        </w:rPr>
        <w:t xml:space="preserve"> only</w:t>
      </w:r>
      <w:r w:rsidR="0075122B">
        <w:rPr>
          <w:rFonts w:ascii="Times New Roman" w:hAnsi="Times New Roman" w:cs="Times New Roman"/>
          <w:sz w:val="24"/>
          <w:szCs w:val="24"/>
          <w:lang w:val="en-US"/>
        </w:rPr>
        <w:t xml:space="preserve"> for </w:t>
      </w:r>
      <w:proofErr w:type="spellStart"/>
      <w:r w:rsidR="0075122B" w:rsidRPr="0075122B">
        <w:rPr>
          <w:rFonts w:ascii="Times New Roman" w:hAnsi="Times New Roman" w:cs="Times New Roman"/>
          <w:i/>
          <w:iCs/>
          <w:sz w:val="24"/>
          <w:szCs w:val="24"/>
          <w:lang w:val="en-US"/>
        </w:rPr>
        <w:t>Hydrogenophaga</w:t>
      </w:r>
      <w:proofErr w:type="spellEnd"/>
      <w:r w:rsidR="0075122B">
        <w:rPr>
          <w:rFonts w:ascii="Times New Roman" w:hAnsi="Times New Roman" w:cs="Times New Roman"/>
          <w:sz w:val="24"/>
          <w:szCs w:val="24"/>
          <w:lang w:val="en-US"/>
        </w:rPr>
        <w:t xml:space="preserve"> and </w:t>
      </w:r>
      <w:r w:rsidR="0075122B" w:rsidRPr="0075122B">
        <w:rPr>
          <w:rFonts w:ascii="Times New Roman" w:hAnsi="Times New Roman" w:cs="Times New Roman"/>
          <w:i/>
          <w:iCs/>
          <w:sz w:val="24"/>
          <w:szCs w:val="24"/>
          <w:lang w:val="en-US"/>
        </w:rPr>
        <w:t>Pseudomonas</w:t>
      </w:r>
      <w:r w:rsidR="0075122B">
        <w:rPr>
          <w:rFonts w:ascii="Times New Roman" w:hAnsi="Times New Roman" w:cs="Times New Roman"/>
          <w:i/>
          <w:iCs/>
          <w:sz w:val="24"/>
          <w:szCs w:val="24"/>
          <w:lang w:val="en-US"/>
        </w:rPr>
        <w:t xml:space="preserve"> </w:t>
      </w:r>
      <w:r w:rsidR="0075122B" w:rsidRPr="0075122B">
        <w:rPr>
          <w:rFonts w:ascii="Times New Roman" w:hAnsi="Times New Roman" w:cs="Times New Roman"/>
          <w:sz w:val="24"/>
          <w:szCs w:val="24"/>
          <w:lang w:val="en-US"/>
        </w:rPr>
        <w:t>(Fig. 4)</w:t>
      </w:r>
      <w:r w:rsidR="0075122B">
        <w:rPr>
          <w:rFonts w:ascii="Times New Roman" w:hAnsi="Times New Roman" w:cs="Times New Roman"/>
          <w:i/>
          <w:iCs/>
          <w:sz w:val="24"/>
          <w:szCs w:val="24"/>
          <w:lang w:val="en-US"/>
        </w:rPr>
        <w:t xml:space="preserve">. </w:t>
      </w:r>
      <w:proofErr w:type="spellStart"/>
      <w:r w:rsidR="009B0F59" w:rsidRPr="00601E0F">
        <w:rPr>
          <w:rFonts w:ascii="Times New Roman" w:hAnsi="Times New Roman" w:cs="Times New Roman"/>
          <w:i/>
          <w:iCs/>
          <w:sz w:val="24"/>
          <w:szCs w:val="24"/>
          <w:lang w:val="en-US"/>
        </w:rPr>
        <w:t>Hydrogenophaga</w:t>
      </w:r>
      <w:proofErr w:type="spellEnd"/>
      <w:r w:rsidR="009B0F59">
        <w:rPr>
          <w:rFonts w:ascii="Times New Roman" w:hAnsi="Times New Roman" w:cs="Times New Roman"/>
          <w:i/>
          <w:iCs/>
          <w:sz w:val="24"/>
          <w:szCs w:val="24"/>
          <w:lang w:val="en-US"/>
        </w:rPr>
        <w:t xml:space="preserve"> </w:t>
      </w:r>
      <w:r w:rsidR="009B0F59" w:rsidRPr="00601E0F">
        <w:rPr>
          <w:rFonts w:ascii="Times New Roman" w:hAnsi="Times New Roman" w:cs="Times New Roman"/>
          <w:sz w:val="24"/>
          <w:szCs w:val="24"/>
          <w:lang w:val="en-US"/>
        </w:rPr>
        <w:t>species</w:t>
      </w:r>
      <w:r w:rsidR="009B0F59">
        <w:rPr>
          <w:rFonts w:ascii="Times New Roman" w:hAnsi="Times New Roman" w:cs="Times New Roman"/>
          <w:sz w:val="24"/>
          <w:szCs w:val="24"/>
          <w:lang w:val="en-US"/>
        </w:rPr>
        <w:t xml:space="preserve">, barely detected in the January bottles </w:t>
      </w:r>
      <w:r w:rsidR="00A91583">
        <w:rPr>
          <w:rFonts w:ascii="Times New Roman" w:hAnsi="Times New Roman" w:cs="Times New Roman"/>
          <w:sz w:val="24"/>
          <w:szCs w:val="24"/>
          <w:lang w:val="en-US"/>
        </w:rPr>
        <w:t>compared</w:t>
      </w:r>
      <w:r w:rsidR="009B0F59">
        <w:rPr>
          <w:rFonts w:ascii="Times New Roman" w:hAnsi="Times New Roman" w:cs="Times New Roman"/>
          <w:sz w:val="24"/>
          <w:szCs w:val="24"/>
          <w:lang w:val="en-US"/>
        </w:rPr>
        <w:t xml:space="preserve"> to the September ones,</w:t>
      </w:r>
      <w:r w:rsidR="00D362A3">
        <w:rPr>
          <w:rFonts w:ascii="Times New Roman" w:hAnsi="Times New Roman" w:cs="Times New Roman"/>
          <w:sz w:val="24"/>
          <w:szCs w:val="24"/>
          <w:lang w:val="en-US"/>
        </w:rPr>
        <w:t xml:space="preserve"> </w:t>
      </w:r>
      <w:r w:rsidR="009B0F59" w:rsidRPr="00601E0F">
        <w:rPr>
          <w:rFonts w:ascii="Times New Roman" w:hAnsi="Times New Roman" w:cs="Times New Roman"/>
          <w:sz w:val="24"/>
          <w:szCs w:val="24"/>
          <w:lang w:val="en-US"/>
        </w:rPr>
        <w:t>are associated with Mn oxidation in drinking water</w:t>
      </w:r>
      <w:r w:rsidR="00D8474B">
        <w:rPr>
          <w:rFonts w:ascii="Times New Roman" w:hAnsi="Times New Roman" w:cs="Times New Roman"/>
          <w:sz w:val="24"/>
          <w:szCs w:val="24"/>
          <w:lang w:val="en-US"/>
        </w:rPr>
        <w:t xml:space="preserve"> systems </w:t>
      </w:r>
      <w:r w:rsidR="009B0F59">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{"citationID":"SriAQxN9","properties":{"formattedCitation":"(Marcus et al., 2017)","plainCitation":"(Marcus et al., 2017)","noteIndex":0},"citationItems":[{"id":1132,"uris":["http://zotero.org/groups/5035977/items/7VTBHNAV"],"itemData":{"id":1132,"type":"article-journal","abstract":"Manganese (Mn) oxides are highly reactive minerals that influence the speciation, mobility, bioavailability and toxicity of a wide variety of organic and inorganic compounds. Although Mn(II)-oxidizing bacteria are known to catalyze the formation of Mn oxides, little is known about the organisms responsible for Mn oxidation in situ, especially in engineered environments. Mn(II)-oxidizing bacteria are important in drinking water systems, including in biofiltration and water distribution systems. Here, we used cultivation dependent and independent approaches to investigate Mn(II)-oxidizing bacteria in drinking water sources, a treatment plant and associated distribution system. We isolated 29 strains of Mn(II)-oxidizing bacteria and found that highly similar 16S rRNA gene sequences were present in all culture-independent datasets and dominant in the studied drinking water treatment plant. These results highlight a potentially important role for Mn(II)-oxidizing bacteria in drinking water systems, where biogenic Mn oxides may affect water quality in terms of aesthetic appearance, speciation of metals and oxidation of organic and inorganic compounds. Deciphering the ecology of these organisms and the factors that regulate their Mn(II)-oxidizing activity could yield important insights into how microbial communities influence the quality of drinking water.","container-title":"Environmental Microbiology Reports","DOI":"10.1111/1758-2229.12508","ISSN":"1758-2229","issue":"2","language":"en","note":"_eprint: https://onlinelibrary.wiley.com/doi/pdf/10.1111/1758-2229.12508","page":"120-128","source":"Wiley Online Library","title":"Diverse manganese(II)-oxidizing bacteria are prevalent in drinking water systems","volume":"9","author":[{"family":"Marcus","given":"Daniel N."},{"family":"Pinto","given":"Ameet"},{"family":"Anantharaman","given":"Karthik"},{"family":"Ruberg","given":"Steven A."},{"family":"Kramer","given":"Eva L."},{"family":"Raskin","given":"Lutgarde"},{"family":"Dick","given":"Gregory J."}],"issued":{"date-parts":[["2017"]]}}}],"schema":"https://github.com/citation-style-language/schema/raw/master/csl-citation.json"} </w:instrText>
      </w:r>
      <w:r w:rsidR="009B0F59">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(Marcus et al., 2017)</w:t>
      </w:r>
      <w:r w:rsidR="009B0F59">
        <w:rPr>
          <w:rFonts w:ascii="Times New Roman" w:hAnsi="Times New Roman" w:cs="Times New Roman"/>
          <w:sz w:val="24"/>
          <w:szCs w:val="24"/>
          <w:lang w:val="en-US"/>
        </w:rPr>
        <w:fldChar w:fldCharType="end"/>
      </w:r>
      <w:r w:rsidR="009B0F59">
        <w:rPr>
          <w:rFonts w:ascii="Times New Roman" w:hAnsi="Times New Roman" w:cs="Times New Roman"/>
          <w:sz w:val="24"/>
          <w:szCs w:val="24"/>
          <w:lang w:val="en-US"/>
        </w:rPr>
        <w:t xml:space="preserve"> and other natural environments </w:t>
      </w:r>
      <w:r w:rsidR="009B0F59">
        <w:rPr>
          <w:rFonts w:ascii="Times New Roman" w:hAnsi="Times New Roman" w:cs="Times New Roman"/>
          <w:sz w:val="24"/>
          <w:szCs w:val="24"/>
          <w:lang w:val="en-US"/>
        </w:rPr>
        <w:fldChar w:fldCharType="begin"/>
      </w:r>
      <w:r w:rsidR="00003FCF">
        <w:rPr>
          <w:rFonts w:ascii="Times New Roman" w:hAnsi="Times New Roman" w:cs="Times New Roman"/>
          <w:sz w:val="24"/>
          <w:szCs w:val="24"/>
          <w:lang w:val="en-US"/>
        </w:rPr>
        <w:instrText xml:space="preserve"> ADDIN ZOTERO_ITEM CSL_CITATION {"citationID":"yfnyEd6B","properties":{"formattedCitation":"(Sj\\uc0\\u246{}berg et al., 2020)","plainCitation":"(Sjöberg et al., 2020)","dontUpdate":true,"noteIndex":0},"citationItems":[{"id":"ecC2V0qY/zcvk5en8","uris":["http://zotero.org/users/10378094/items/8FBBJE6J"],"itemData":{"id":"mQixGfIM/rQf1o92v","type":"article-journal","abstract":"Microbe-mediated precipitation of Mn-oxides enriched in rare earth elements (REE) and other trace elements was discovered in tunnels leading to the main shaft of the Ytterby mine, Sweden. Defining the spatial distribution of microorganisms and elements in this ecosystem provide a better understanding of specific niches and parameters driving the emergence of these communities and associated mineral precipitates. Along with elemental analyses, high-throughput sequencing of the following four subsystems were conducted: (i) water seeping from a rock fracture into the tunnel, (ii) Mn-oxides and associated biofilm; referred to as the Ytterby Black Substance (YBS) biofilm (iii) biofilm forming bubbles on the Mn-oxides; referred to as the bubble biofilm and (iv) fracture water that has passed through the biofilms. Each subsystem hosts a specific collection of microorganisms. Differentially abundant bacteria in the YBS biofilm were identified within the Rhizobiales (e.g. Pedomicrobium), PLTA13 Gammaproteobacteria, Pirellulaceae, Hyphomonadaceae, Blastocatellia and Nitrospira. These taxa, likely driving the Mn-oxide production, were not detected in the fracture water. This biofilm binds Mn, REE and other trace elements in an efficient, dynamic process, as indicated by substantial depletion of these metals from the fracture water as it passes through the Mn deposit zone. Microbe-mediated oxidation of Mn(II) and formation of Mn(III/IV)-oxides can thus have considerable local environmental impact by removing metals from aquatic environments.","container-title":"FEMS Microbiology Ecology","DOI":"10.1093/femsec/fiaa169","ISSN":"1574-6941","issue":"11","language":"en","page":"fiaa169","source":"DOI.org (Crossref)","title":"Microbiomes in a manganese oxide producing ecosystem in the Ytterby mine, Sweden: impact on metal mobility","title-short":"Microbiomes in a manganese oxide producing ecosystem in the Ytterby mine, Sweden","volume":"96","author":[{"family":"Sjöberg","given":"Susanne"},{"family":"Stairs","given":"Courtney W"},{"family":"Allard","given":"Bert"},{"family":"Homa","given":"Felix"},{"family":"Martin","given":"Tom"},{"family":"Sjöberg","given":"Viktor"},{"family":"Ettema","given":"Thijs J G"},{"family":"Dupraz","given":"Christophe"}],"issued":{"date-parts":[["2020",10,28]]}}}],"schema":"https://github.com/citation-style-language/schema/raw/master/csl-citation.json"} </w:instrText>
      </w:r>
      <w:r w:rsidR="009B0F59">
        <w:rPr>
          <w:rFonts w:ascii="Times New Roman" w:hAnsi="Times New Roman" w:cs="Times New Roman"/>
          <w:sz w:val="24"/>
          <w:szCs w:val="24"/>
          <w:lang w:val="en-US"/>
        </w:rPr>
        <w:fldChar w:fldCharType="separate"/>
      </w:r>
      <w:r w:rsidR="003E03D7" w:rsidRPr="003E03D7">
        <w:rPr>
          <w:rFonts w:ascii="Times New Roman" w:hAnsi="Times New Roman" w:cs="Times New Roman"/>
          <w:sz w:val="24"/>
          <w:szCs w:val="24"/>
        </w:rPr>
        <w:t>(</w:t>
      </w:r>
      <w:r w:rsidR="003E03D7">
        <w:rPr>
          <w:rFonts w:ascii="Times New Roman" w:hAnsi="Times New Roman" w:cs="Times New Roman"/>
          <w:sz w:val="24"/>
          <w:szCs w:val="24"/>
        </w:rPr>
        <w:t xml:space="preserve">e.g. </w:t>
      </w:r>
      <w:r w:rsidR="003E03D7" w:rsidRPr="003E03D7">
        <w:rPr>
          <w:rFonts w:ascii="Times New Roman" w:hAnsi="Times New Roman" w:cs="Times New Roman"/>
          <w:sz w:val="24"/>
          <w:szCs w:val="24"/>
        </w:rPr>
        <w:t>Sjöberg et al., 2020)</w:t>
      </w:r>
      <w:r w:rsidR="009B0F59">
        <w:rPr>
          <w:rFonts w:ascii="Times New Roman" w:hAnsi="Times New Roman" w:cs="Times New Roman"/>
          <w:sz w:val="24"/>
          <w:szCs w:val="24"/>
          <w:lang w:val="en-US"/>
        </w:rPr>
        <w:fldChar w:fldCharType="end"/>
      </w:r>
      <w:r w:rsidR="009B0F59">
        <w:rPr>
          <w:rFonts w:ascii="Times New Roman" w:hAnsi="Times New Roman" w:cs="Times New Roman"/>
          <w:sz w:val="24"/>
          <w:szCs w:val="24"/>
          <w:lang w:val="en-US"/>
        </w:rPr>
        <w:t xml:space="preserve">.  </w:t>
      </w:r>
      <w:r w:rsidR="003345BB">
        <w:rPr>
          <w:rFonts w:ascii="Times New Roman" w:hAnsi="Times New Roman" w:cs="Times New Roman"/>
          <w:sz w:val="24"/>
          <w:szCs w:val="24"/>
          <w:lang w:val="en-US"/>
        </w:rPr>
        <w:t>Interestingly</w:t>
      </w:r>
      <w:r w:rsidR="00E95DD8">
        <w:rPr>
          <w:rFonts w:ascii="Times New Roman" w:hAnsi="Times New Roman" w:cs="Times New Roman"/>
          <w:sz w:val="24"/>
          <w:szCs w:val="24"/>
          <w:lang w:val="en-US"/>
        </w:rPr>
        <w:t>,</w:t>
      </w:r>
      <w:r w:rsidR="003345BB" w:rsidRPr="003345BB">
        <w:rPr>
          <w:rFonts w:ascii="Times New Roman" w:hAnsi="Times New Roman" w:cs="Times New Roman"/>
          <w:i/>
          <w:iCs/>
          <w:sz w:val="24"/>
          <w:szCs w:val="24"/>
          <w:lang w:val="en-US"/>
        </w:rPr>
        <w:t xml:space="preserve"> </w:t>
      </w:r>
      <w:r w:rsidR="003345BB" w:rsidRPr="0075122B">
        <w:rPr>
          <w:rFonts w:ascii="Times New Roman" w:hAnsi="Times New Roman" w:cs="Times New Roman"/>
          <w:i/>
          <w:iCs/>
          <w:sz w:val="24"/>
          <w:szCs w:val="24"/>
          <w:lang w:val="en-US"/>
        </w:rPr>
        <w:t>Pseudomonas</w:t>
      </w:r>
      <w:r w:rsidR="003345BB">
        <w:rPr>
          <w:rFonts w:ascii="Times New Roman" w:hAnsi="Times New Roman" w:cs="Times New Roman"/>
          <w:sz w:val="24"/>
          <w:szCs w:val="24"/>
          <w:lang w:val="en-US"/>
        </w:rPr>
        <w:t xml:space="preserve">, </w:t>
      </w:r>
      <w:r w:rsidR="0023137F">
        <w:rPr>
          <w:rFonts w:ascii="Times New Roman" w:hAnsi="Times New Roman" w:cs="Times New Roman"/>
          <w:sz w:val="24"/>
          <w:szCs w:val="24"/>
          <w:lang w:val="en-US"/>
        </w:rPr>
        <w:t>a</w:t>
      </w:r>
      <w:r w:rsidR="003345BB">
        <w:rPr>
          <w:rFonts w:ascii="Times New Roman" w:hAnsi="Times New Roman" w:cs="Times New Roman"/>
          <w:sz w:val="24"/>
          <w:szCs w:val="24"/>
          <w:lang w:val="en-US"/>
        </w:rPr>
        <w:t xml:space="preserve"> dominant</w:t>
      </w:r>
      <w:r w:rsidR="0023137F">
        <w:rPr>
          <w:rFonts w:ascii="Times New Roman" w:hAnsi="Times New Roman" w:cs="Times New Roman"/>
          <w:sz w:val="24"/>
          <w:szCs w:val="24"/>
          <w:lang w:val="en-US"/>
        </w:rPr>
        <w:t xml:space="preserve"> genus</w:t>
      </w:r>
      <w:r w:rsidR="003345BB">
        <w:rPr>
          <w:rFonts w:ascii="Times New Roman" w:hAnsi="Times New Roman" w:cs="Times New Roman"/>
          <w:sz w:val="24"/>
          <w:szCs w:val="24"/>
          <w:lang w:val="en-US"/>
        </w:rPr>
        <w:t xml:space="preserve"> in the January bottles, had a</w:t>
      </w:r>
      <w:r w:rsidR="0075122B" w:rsidRPr="0075122B">
        <w:rPr>
          <w:rFonts w:ascii="Times New Roman" w:hAnsi="Times New Roman" w:cs="Times New Roman"/>
          <w:sz w:val="24"/>
          <w:szCs w:val="24"/>
          <w:lang w:val="en-US"/>
        </w:rPr>
        <w:t xml:space="preserve"> </w:t>
      </w:r>
      <w:r w:rsidR="00904885">
        <w:rPr>
          <w:rFonts w:ascii="Times New Roman" w:hAnsi="Times New Roman" w:cs="Times New Roman"/>
          <w:sz w:val="24"/>
          <w:szCs w:val="24"/>
          <w:lang w:val="en-US"/>
        </w:rPr>
        <w:t xml:space="preserve">76% </w:t>
      </w:r>
      <w:r w:rsidR="0075122B" w:rsidRPr="0075122B">
        <w:rPr>
          <w:rFonts w:ascii="Times New Roman" w:hAnsi="Times New Roman" w:cs="Times New Roman"/>
          <w:sz w:val="24"/>
          <w:szCs w:val="24"/>
          <w:lang w:val="en-US"/>
        </w:rPr>
        <w:t xml:space="preserve">higher relative abundance in </w:t>
      </w:r>
      <w:r w:rsidR="003345BB">
        <w:rPr>
          <w:rFonts w:ascii="Times New Roman" w:hAnsi="Times New Roman" w:cs="Times New Roman"/>
          <w:sz w:val="24"/>
          <w:szCs w:val="24"/>
          <w:lang w:val="en-US"/>
        </w:rPr>
        <w:t>these samples</w:t>
      </w:r>
      <w:r w:rsidR="00E0636C">
        <w:rPr>
          <w:rFonts w:ascii="Times New Roman" w:hAnsi="Times New Roman" w:cs="Times New Roman"/>
          <w:sz w:val="24"/>
          <w:szCs w:val="24"/>
          <w:lang w:val="en-US"/>
        </w:rPr>
        <w:t xml:space="preserve"> </w:t>
      </w:r>
      <w:r w:rsidR="003345BB">
        <w:rPr>
          <w:rFonts w:ascii="Times New Roman" w:hAnsi="Times New Roman" w:cs="Times New Roman"/>
          <w:sz w:val="24"/>
          <w:szCs w:val="24"/>
          <w:lang w:val="en-US"/>
        </w:rPr>
        <w:t>than in the September ones</w:t>
      </w:r>
      <w:r w:rsidR="0075122B">
        <w:rPr>
          <w:rFonts w:ascii="Times New Roman" w:hAnsi="Times New Roman" w:cs="Times New Roman"/>
          <w:sz w:val="24"/>
          <w:szCs w:val="24"/>
          <w:lang w:val="en-US"/>
        </w:rPr>
        <w:t xml:space="preserve">, </w:t>
      </w:r>
      <w:r w:rsidR="00E95DD8">
        <w:rPr>
          <w:rFonts w:ascii="Times New Roman" w:hAnsi="Times New Roman" w:cs="Times New Roman"/>
          <w:sz w:val="24"/>
          <w:szCs w:val="24"/>
          <w:lang w:val="en-US"/>
        </w:rPr>
        <w:t xml:space="preserve">and this </w:t>
      </w:r>
      <w:r w:rsidR="0075122B" w:rsidRPr="0075122B">
        <w:rPr>
          <w:rFonts w:ascii="Times New Roman" w:hAnsi="Times New Roman" w:cs="Times New Roman"/>
          <w:sz w:val="24"/>
          <w:szCs w:val="24"/>
          <w:lang w:val="en-US"/>
        </w:rPr>
        <w:t xml:space="preserve">could relate to the </w:t>
      </w:r>
      <w:r w:rsidR="000052F4">
        <w:rPr>
          <w:rFonts w:ascii="Times New Roman" w:hAnsi="Times New Roman" w:cs="Times New Roman"/>
          <w:sz w:val="24"/>
          <w:szCs w:val="24"/>
          <w:lang w:val="en-US"/>
        </w:rPr>
        <w:t>presence of amorphous</w:t>
      </w:r>
      <w:r w:rsidR="0075122B" w:rsidRPr="0075122B">
        <w:rPr>
          <w:rFonts w:ascii="Times New Roman" w:hAnsi="Times New Roman" w:cs="Times New Roman"/>
          <w:sz w:val="24"/>
          <w:szCs w:val="24"/>
          <w:lang w:val="en-US"/>
        </w:rPr>
        <w:t xml:space="preserve"> </w:t>
      </w:r>
      <w:proofErr w:type="spellStart"/>
      <w:r w:rsidR="0075122B" w:rsidRPr="0075122B">
        <w:rPr>
          <w:rFonts w:ascii="Times New Roman" w:hAnsi="Times New Roman" w:cs="Times New Roman"/>
          <w:sz w:val="24"/>
          <w:szCs w:val="24"/>
          <w:lang w:val="en-US"/>
        </w:rPr>
        <w:t>MnOx</w:t>
      </w:r>
      <w:proofErr w:type="spellEnd"/>
      <w:r w:rsidR="000052F4">
        <w:rPr>
          <w:rFonts w:ascii="Times New Roman" w:hAnsi="Times New Roman" w:cs="Times New Roman"/>
          <w:sz w:val="24"/>
          <w:szCs w:val="24"/>
          <w:lang w:val="en-US"/>
        </w:rPr>
        <w:t>,</w:t>
      </w:r>
      <w:r w:rsidR="0075122B">
        <w:rPr>
          <w:rFonts w:ascii="Times New Roman" w:hAnsi="Times New Roman" w:cs="Times New Roman"/>
          <w:sz w:val="24"/>
          <w:szCs w:val="24"/>
          <w:lang w:val="en-US"/>
        </w:rPr>
        <w:t xml:space="preserve"> </w:t>
      </w:r>
      <w:r w:rsidR="000052F4">
        <w:rPr>
          <w:rFonts w:ascii="Times New Roman" w:hAnsi="Times New Roman" w:cs="Times New Roman"/>
          <w:sz w:val="24"/>
          <w:szCs w:val="24"/>
          <w:lang w:val="en-US"/>
        </w:rPr>
        <w:t>as hypothesized after XRD analysis</w:t>
      </w:r>
      <w:r w:rsidR="0075122B" w:rsidRPr="0075122B">
        <w:rPr>
          <w:rFonts w:ascii="Times New Roman" w:hAnsi="Times New Roman" w:cs="Times New Roman"/>
          <w:sz w:val="24"/>
          <w:szCs w:val="24"/>
          <w:lang w:val="en-US"/>
        </w:rPr>
        <w:t xml:space="preserve"> (Fig. </w:t>
      </w:r>
      <w:r w:rsidR="0075122B">
        <w:rPr>
          <w:rFonts w:ascii="Times New Roman" w:hAnsi="Times New Roman" w:cs="Times New Roman"/>
          <w:sz w:val="24"/>
          <w:szCs w:val="24"/>
          <w:lang w:val="en-US"/>
        </w:rPr>
        <w:t>3</w:t>
      </w:r>
      <w:r w:rsidR="0075122B" w:rsidRPr="0075122B">
        <w:rPr>
          <w:rFonts w:ascii="Times New Roman" w:hAnsi="Times New Roman" w:cs="Times New Roman"/>
          <w:sz w:val="24"/>
          <w:szCs w:val="24"/>
          <w:lang w:val="en-US"/>
        </w:rPr>
        <w:t>)</w:t>
      </w:r>
      <w:r w:rsidR="000052F4">
        <w:rPr>
          <w:rFonts w:ascii="Times New Roman" w:hAnsi="Times New Roman" w:cs="Times New Roman"/>
          <w:sz w:val="24"/>
          <w:szCs w:val="24"/>
          <w:lang w:val="en-US"/>
        </w:rPr>
        <w:t xml:space="preserve"> and</w:t>
      </w:r>
      <w:r w:rsidR="00601E0F">
        <w:rPr>
          <w:rFonts w:ascii="Times New Roman" w:hAnsi="Times New Roman" w:cs="Times New Roman"/>
          <w:sz w:val="24"/>
          <w:szCs w:val="24"/>
          <w:lang w:val="en-US"/>
        </w:rPr>
        <w:t xml:space="preserve"> previously characterized </w:t>
      </w:r>
      <w:r w:rsidR="00C743F9">
        <w:rPr>
          <w:rFonts w:ascii="Times New Roman" w:hAnsi="Times New Roman" w:cs="Times New Roman"/>
          <w:sz w:val="24"/>
          <w:szCs w:val="24"/>
          <w:lang w:val="en-US"/>
        </w:rPr>
        <w:t>from</w:t>
      </w:r>
      <w:r w:rsidR="00601E0F">
        <w:rPr>
          <w:rFonts w:ascii="Times New Roman" w:hAnsi="Times New Roman" w:cs="Times New Roman"/>
          <w:sz w:val="24"/>
          <w:szCs w:val="24"/>
          <w:lang w:val="en-US"/>
        </w:rPr>
        <w:t xml:space="preserve"> </w:t>
      </w:r>
      <w:r w:rsidR="00B15AE0" w:rsidRPr="0075122B">
        <w:rPr>
          <w:rFonts w:ascii="Times New Roman" w:hAnsi="Times New Roman" w:cs="Times New Roman"/>
          <w:i/>
          <w:iCs/>
          <w:sz w:val="24"/>
          <w:szCs w:val="24"/>
          <w:lang w:val="en-US"/>
        </w:rPr>
        <w:t>Pseudomonas</w:t>
      </w:r>
      <w:r w:rsidR="00B15AE0">
        <w:rPr>
          <w:rFonts w:ascii="Times New Roman" w:hAnsi="Times New Roman" w:cs="Times New Roman"/>
          <w:sz w:val="24"/>
          <w:szCs w:val="24"/>
          <w:lang w:val="en-US"/>
        </w:rPr>
        <w:t xml:space="preserve"> </w:t>
      </w:r>
      <w:r w:rsidR="00601E0F">
        <w:rPr>
          <w:rFonts w:ascii="Times New Roman" w:hAnsi="Times New Roman" w:cs="Times New Roman"/>
          <w:sz w:val="24"/>
          <w:szCs w:val="24"/>
          <w:lang w:val="en-US"/>
        </w:rPr>
        <w:t>pure culture</w:t>
      </w:r>
      <w:r w:rsidR="00D8474B">
        <w:rPr>
          <w:rFonts w:ascii="Times New Roman" w:hAnsi="Times New Roman" w:cs="Times New Roman"/>
          <w:sz w:val="24"/>
          <w:szCs w:val="24"/>
          <w:lang w:val="en-US"/>
        </w:rPr>
        <w:t>s</w:t>
      </w:r>
      <w:r w:rsidR="00601E0F">
        <w:rPr>
          <w:rFonts w:ascii="Times New Roman" w:hAnsi="Times New Roman" w:cs="Times New Roman"/>
          <w:sz w:val="24"/>
          <w:szCs w:val="24"/>
          <w:lang w:val="en-US"/>
        </w:rPr>
        <w:t xml:space="preserve"> </w:t>
      </w:r>
      <w:r w:rsidR="00601E0F">
        <w:rPr>
          <w:rFonts w:ascii="Times New Roman" w:hAnsi="Times New Roman" w:cs="Times New Roman"/>
          <w:sz w:val="24"/>
          <w:szCs w:val="24"/>
          <w:lang w:val="en-US"/>
        </w:rPr>
        <w:fldChar w:fldCharType="begin"/>
      </w:r>
      <w:r w:rsidR="008F30AC">
        <w:rPr>
          <w:rFonts w:ascii="Times New Roman" w:hAnsi="Times New Roman" w:cs="Times New Roman"/>
          <w:sz w:val="24"/>
          <w:szCs w:val="24"/>
          <w:lang w:val="en-US"/>
        </w:rPr>
        <w:instrText xml:space="preserve"> ADDIN ZOTERO_ITEM CSL_CITATION {"citationID":"1sqV7x8q","properties":{"formattedCitation":"(C\\uc0\\u246{}mert and Tepe, 2020)","plainCitation":"(Cömert and Tepe, 2020)","noteIndex":0},"citationItems":[{"id":1282,"uris":["http://zotero.org/groups/5035977/items/2M22GN86"],"itemData":{"id":1282,"type":"article-journal","abstract":"Biogenic manganese oxides are believed to be the most abundant and highly reactive Mn oxide phases in the environment. In this study, the production of biogenic manganese oxides by Pseudomonas putida NRRL B-14878 was performed. First, a series of experiments were gradually carried out for the adaptation of P. putida NRRL B-14878 to Mn. Secondly, optimum pH and temperature for manganese oxidation by bacterium were determined as 7 and 28 °C, respectively. P. putida NRRL B-14878 exhibited the highest Mn (II) oxidation performance (0.01025 mM/day) at pH of 7, 28 °C and Mn (II) concentration of 0.546 mM. Finally, characterization studies have revealed that biogenic manganese oxides are poorly crystallized and Mn (III) is the main valence state.","container-title":"Geomicrobiology Journal","DOI":"10.1080/01490451.2020.1770900","ISSN":"0149-0451","issue":"8","note":"publisher: Taylor &amp; Francis\n_eprint: https://doi.org/10.1080/01490451.2020.1770900","page":"753-763","source":"Taylor and Francis+NEJM","title":"Production and Characterization of Biogenic Manganese Oxides by Manganese-adapted Pseudomonas putida NRRL B-14878","volume":"37","author":[{"family":"Cömert","given":"Semih"},{"family":"Tepe","given":"Ozlem"}],"issued":{"date-parts":[["2020",7,13]]}}}],"schema":"https://github.com/citation-style-language/schema/raw/master/csl-citation.json"} </w:instrText>
      </w:r>
      <w:r w:rsidR="00601E0F">
        <w:rPr>
          <w:rFonts w:ascii="Times New Roman" w:hAnsi="Times New Roman" w:cs="Times New Roman"/>
          <w:sz w:val="24"/>
          <w:szCs w:val="24"/>
          <w:lang w:val="en-US"/>
        </w:rPr>
        <w:fldChar w:fldCharType="separate"/>
      </w:r>
      <w:r w:rsidR="00003FCF" w:rsidRPr="00003FCF">
        <w:rPr>
          <w:rFonts w:ascii="Times New Roman" w:hAnsi="Times New Roman" w:cs="Times New Roman"/>
          <w:sz w:val="24"/>
          <w:szCs w:val="24"/>
        </w:rPr>
        <w:t>(Cömert and Tepe, 2020)</w:t>
      </w:r>
      <w:r w:rsidR="00601E0F">
        <w:rPr>
          <w:rFonts w:ascii="Times New Roman" w:hAnsi="Times New Roman" w:cs="Times New Roman"/>
          <w:sz w:val="24"/>
          <w:szCs w:val="24"/>
          <w:lang w:val="en-US"/>
        </w:rPr>
        <w:fldChar w:fldCharType="end"/>
      </w:r>
      <w:r w:rsidR="00601E0F">
        <w:rPr>
          <w:rFonts w:ascii="Times New Roman" w:hAnsi="Times New Roman" w:cs="Times New Roman"/>
          <w:sz w:val="24"/>
          <w:szCs w:val="24"/>
          <w:lang w:val="en-US"/>
        </w:rPr>
        <w:t xml:space="preserve">.  </w:t>
      </w:r>
    </w:p>
    <w:p w14:paraId="77F9619F" w14:textId="250505B2" w:rsidR="007470A6" w:rsidRPr="00AF74AC" w:rsidRDefault="00A87EC4" w:rsidP="00E5360E">
      <w:pPr>
        <w:pStyle w:val="Heading2"/>
      </w:pPr>
      <w:r w:rsidRPr="00AF74AC">
        <w:t xml:space="preserve">Importance of investigating </w:t>
      </w:r>
      <w:r w:rsidR="0043624D" w:rsidRPr="00AF74AC">
        <w:t xml:space="preserve">Mn oxides from mixed microbial cultures </w:t>
      </w:r>
    </w:p>
    <w:p w14:paraId="7B9C8538" w14:textId="603BD1F5" w:rsidR="00C31E03" w:rsidRDefault="00BE3EA0" w:rsidP="00C25D17">
      <w:pPr>
        <w:spacing w:after="0" w:line="480" w:lineRule="auto"/>
        <w:rPr>
          <w:rFonts w:ascii="Times New Roman" w:hAnsi="Times New Roman" w:cs="Times New Roman"/>
          <w:sz w:val="24"/>
          <w:szCs w:val="24"/>
          <w:lang w:val="en-US"/>
        </w:rPr>
      </w:pPr>
      <w:r w:rsidRPr="00AF74AC">
        <w:rPr>
          <w:rFonts w:ascii="Times New Roman" w:hAnsi="Times New Roman" w:cs="Times New Roman"/>
          <w:sz w:val="24"/>
          <w:szCs w:val="24"/>
          <w:lang w:val="en-US"/>
        </w:rPr>
        <w:t xml:space="preserve">Biogenic </w:t>
      </w:r>
      <w:proofErr w:type="spellStart"/>
      <w:r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Pr="00AF74AC">
        <w:rPr>
          <w:rFonts w:ascii="Times New Roman" w:hAnsi="Times New Roman" w:cs="Times New Roman"/>
          <w:sz w:val="24"/>
          <w:szCs w:val="24"/>
          <w:lang w:val="en-US"/>
        </w:rPr>
        <w:t xml:space="preserve"> </w:t>
      </w:r>
      <w:r w:rsidR="00806A2C" w:rsidRPr="00AF74AC">
        <w:rPr>
          <w:rFonts w:ascii="Times New Roman" w:hAnsi="Times New Roman" w:cs="Times New Roman"/>
          <w:sz w:val="24"/>
          <w:szCs w:val="24"/>
          <w:lang w:val="en-US"/>
        </w:rPr>
        <w:t xml:space="preserve">are </w:t>
      </w:r>
      <w:r w:rsidRPr="00AF74AC">
        <w:rPr>
          <w:rFonts w:ascii="Times New Roman" w:hAnsi="Times New Roman" w:cs="Times New Roman"/>
          <w:sz w:val="24"/>
          <w:szCs w:val="24"/>
          <w:lang w:val="en-US"/>
        </w:rPr>
        <w:t xml:space="preserve">frequently detected in water </w:t>
      </w:r>
      <w:r w:rsidR="007807DB" w:rsidRPr="00AF74AC">
        <w:rPr>
          <w:rFonts w:ascii="Times New Roman" w:hAnsi="Times New Roman" w:cs="Times New Roman"/>
          <w:sz w:val="24"/>
          <w:szCs w:val="24"/>
          <w:lang w:val="en-US"/>
        </w:rPr>
        <w:t>treatment</w:t>
      </w:r>
      <w:r w:rsidRPr="00AF74AC">
        <w:rPr>
          <w:rFonts w:ascii="Times New Roman" w:hAnsi="Times New Roman" w:cs="Times New Roman"/>
          <w:sz w:val="24"/>
          <w:szCs w:val="24"/>
          <w:lang w:val="en-US"/>
        </w:rPr>
        <w:t xml:space="preserve"> systems such as biofilters, where </w:t>
      </w:r>
      <w:r w:rsidR="007807DB" w:rsidRPr="00AF74AC">
        <w:rPr>
          <w:rFonts w:ascii="Times New Roman" w:hAnsi="Times New Roman" w:cs="Times New Roman"/>
          <w:sz w:val="24"/>
          <w:szCs w:val="24"/>
          <w:lang w:val="en-US"/>
        </w:rPr>
        <w:t xml:space="preserve">black </w:t>
      </w:r>
      <w:r w:rsidRPr="00AF74AC">
        <w:rPr>
          <w:rFonts w:ascii="Times New Roman" w:hAnsi="Times New Roman" w:cs="Times New Roman"/>
          <w:sz w:val="24"/>
          <w:szCs w:val="24"/>
          <w:lang w:val="en-US"/>
        </w:rPr>
        <w:t xml:space="preserve">nodules </w:t>
      </w:r>
      <w:r w:rsidR="00777A3A" w:rsidRPr="00AF74AC">
        <w:rPr>
          <w:rFonts w:ascii="Times New Roman" w:hAnsi="Times New Roman" w:cs="Times New Roman"/>
          <w:sz w:val="24"/>
          <w:szCs w:val="24"/>
          <w:lang w:val="en-US"/>
        </w:rPr>
        <w:t>form</w:t>
      </w:r>
      <w:r w:rsidRPr="00AF74AC">
        <w:rPr>
          <w:rFonts w:ascii="Times New Roman" w:hAnsi="Times New Roman" w:cs="Times New Roman"/>
          <w:sz w:val="24"/>
          <w:szCs w:val="24"/>
          <w:lang w:val="en-US"/>
        </w:rPr>
        <w:t xml:space="preserve"> within the biofilm </w:t>
      </w:r>
      <w:r w:rsidR="00806A2C" w:rsidRPr="00AF74AC">
        <w:rPr>
          <w:rFonts w:ascii="Times New Roman" w:hAnsi="Times New Roman" w:cs="Times New Roman"/>
          <w:sz w:val="24"/>
          <w:szCs w:val="24"/>
          <w:lang w:val="en-US"/>
        </w:rPr>
        <w:t>matrix growing on top of the filtration medi</w:t>
      </w:r>
      <w:r w:rsidR="00024509">
        <w:rPr>
          <w:rFonts w:ascii="Times New Roman" w:hAnsi="Times New Roman" w:cs="Times New Roman"/>
          <w:sz w:val="24"/>
          <w:szCs w:val="24"/>
          <w:lang w:val="en-US"/>
        </w:rPr>
        <w:t>a</w:t>
      </w:r>
      <w:r w:rsidR="002F39FB" w:rsidRPr="00AF74AC">
        <w:rPr>
          <w:rFonts w:ascii="Times New Roman" w:hAnsi="Times New Roman" w:cs="Times New Roman"/>
          <w:sz w:val="24"/>
          <w:szCs w:val="24"/>
          <w:lang w:val="en-US"/>
        </w:rPr>
        <w:t xml:space="preserve"> </w:t>
      </w:r>
      <w:r w:rsidR="002F39FB" w:rsidRPr="00AF74AC">
        <w:rPr>
          <w:rFonts w:ascii="Times New Roman" w:hAnsi="Times New Roman" w:cs="Times New Roman"/>
          <w:sz w:val="24"/>
          <w:szCs w:val="24"/>
          <w:lang w:val="en-US"/>
        </w:rPr>
        <w:fldChar w:fldCharType="begin"/>
      </w:r>
      <w:r w:rsidR="00FA1D16">
        <w:rPr>
          <w:rFonts w:ascii="Times New Roman" w:hAnsi="Times New Roman" w:cs="Times New Roman"/>
          <w:sz w:val="24"/>
          <w:szCs w:val="24"/>
          <w:lang w:val="en-US"/>
        </w:rPr>
        <w:instrText xml:space="preserve"> ADDIN ZOTERO_ITEM CSL_CITATION {"citationID":"S4Q4VNzk","properties":{"formattedCitation":"(Bernstein et al., 2022; Hu et al., 2020)","plainCitation":"(Bernstein et al., 2022; Hu et al., 2020)","noteIndex":0},"citationItems":[{"id":1067,"uris":["http://zotero.org/groups/5035977/items/K8RIG8WI"],"itemData":{"id":1067,"type":"article-journal","abstract":"A comparison of granular and biological activated carbon (GAC and BAC) media used for drinking water treatment was made to assess differences in surface elemental composition. Fresh GAC, recently commissioned GAC and end-of-service life BAC from a water treatment plant in New Zealand were analyzed using scanning electron microscopy, energy-dispersive spectroscopy, and inductively coupled plasma-mass spectrometry (ICP-MS). Imaging revealed dense microbial colonization of the BAC surface compared to GAC media, and a mineralized surface layer high in manganese and oxygen. ICP-MS analysis also confirmed high levels of Mn in the BAC media relative to GAC media. As many bacterial species known to colonize BAC filters are also known as Mn oxidizers, this suggests a biogenic origin of the Mn-oxide deposition on the BAC surface. Given the properties of Mn-oxides, they may be implicated in the mechanism by which bacteria capture and metabolize substrates in BAC filters.","container-title":"AWWA Water Science","DOI":"10.1002/aws2.1300","ISSN":"2577-8161","issue":"4","language":"en","note":"_eprint: https://onlinelibrary.wiley.com/doi/pdf/10.1002/aws2.1300","page":"e1300","source":"Wiley Online Library","title":"Accumulation of manganese oxides in biological activated carbon filters: Implications for biodegradation studies","title-short":"Accumulation of manganese oxides in biological activated carbon filters","volume":"4","author":[{"family":"Bernstein","given":"Daniel R."},{"family":"Glasgow","given":"Graeme D. E."},{"family":"Lay","given":"Mark C."},{"family":"Manley-Harris","given":"Merilyn"}],"issued":{"date-parts":[["2022"]]}}},{"id":1224,"uris":["http://zotero.org/groups/5035977/items/PJVRGU3U"],"itemData":{"id":1224,"type":"article-journal","abstract":"Designed for retaining suspended particles, rapid sand filters (RSFs) are widely used in drinking water treatment. There is increasing evidence that microbial processes within RSFs contribute to the transformation and removal of organic carbon, nitrogen, and metal pollutants. Here, we linked microbial composition and functional profiles with the treatment performance of 12 different RSFs that significantly removed influent ammonium and manganese (Mn). Metagenomic analyses showed that chemoautotrophic or methanotrophic bacteria were prevalent in the groundwater filters, and chemoheterotrophic bacteria encoding more carbohydrate- and xenobiotic-metabolizing genes were more abundant in the surface water filters. Approximately 92% of ammonium was transformed into nitrate, with a critical contribution from comammox Nitrospira. The composition of comammox amoA differed between groundwater and surface water filters, with clade A dominating groundwater filters (78.0 ± 12.0%) and clade B dominating surface water filters (91.9 ± 8.9%). Further, we identified six bacterial genera encoding known Mn(II)-oxidizing genes in the RSFs, with Pseudomonas accounting for 71.1%. These Mn(II)-oxidizing bacteria might promote Mn(II) oxidation and thus increase the removal of influent Mn. Overall, our study gave a comprehensive investigation of microbiome in RSFs and highlighted the roles of comammox and Mn(II)-oxidizing bacteria in water purification.","container-title":"Environmental Science &amp; Technology","DOI":"10.1021/acs.est.9b07143","ISSN":"0013-936X","issue":"8","journalAbbreviation":"Environ. Sci. Technol.","note":"publisher: American Chemical Society","page":"5197-5206","source":"ACS Publications","title":"Metagenomics Unravels Differential Microbiome Composition and Metabolic Potential in Rapid Sand Filters Purifying Surface Water Versus Groundwater","volume":"54","author":[{"family":"Hu","given":"Wanchao"},{"family":"Liang","given":"Jinsong"},{"family":"Ju","given":"Feng"},{"family":"Wang","given":"Qiaojuan"},{"family":"Liu","given":"Ruiping"},{"family":"Bai","given":"Yaohui"},{"family":"Liu","given":"Huijuan"},{"family":"Qu","given":"Jiuhui"}],"issued":{"date-parts":[["2020",4,21]]}}}],"schema":"https://github.com/citation-style-language/schema/raw/master/csl-citation.json"} </w:instrText>
      </w:r>
      <w:r w:rsidR="002F39FB"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(Bernstein et al., 2022; Hu et al., 2020)</w:t>
      </w:r>
      <w:r w:rsidR="002F39FB" w:rsidRPr="00AF74AC">
        <w:rPr>
          <w:rFonts w:ascii="Times New Roman" w:hAnsi="Times New Roman" w:cs="Times New Roman"/>
          <w:sz w:val="24"/>
          <w:szCs w:val="24"/>
          <w:lang w:val="en-US"/>
        </w:rPr>
        <w:fldChar w:fldCharType="end"/>
      </w:r>
      <w:r w:rsidR="00806A2C" w:rsidRPr="00AF74AC">
        <w:rPr>
          <w:rFonts w:ascii="Times New Roman" w:hAnsi="Times New Roman" w:cs="Times New Roman"/>
          <w:sz w:val="24"/>
          <w:szCs w:val="24"/>
          <w:lang w:val="en-US"/>
        </w:rPr>
        <w:t>.</w:t>
      </w:r>
      <w:r w:rsidR="008A0364" w:rsidRPr="00AF74AC">
        <w:rPr>
          <w:rFonts w:ascii="Times New Roman" w:hAnsi="Times New Roman" w:cs="Times New Roman"/>
          <w:sz w:val="24"/>
          <w:szCs w:val="24"/>
          <w:lang w:val="en-US"/>
        </w:rPr>
        <w:t xml:space="preserve"> These</w:t>
      </w:r>
      <w:r w:rsidR="007807DB" w:rsidRPr="00AF74AC">
        <w:rPr>
          <w:rFonts w:ascii="Times New Roman" w:hAnsi="Times New Roman" w:cs="Times New Roman"/>
          <w:sz w:val="24"/>
          <w:szCs w:val="24"/>
          <w:lang w:val="en-US"/>
        </w:rPr>
        <w:t xml:space="preserve"> </w:t>
      </w:r>
      <w:proofErr w:type="spellStart"/>
      <w:r w:rsidR="00806A2C"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00806A2C" w:rsidRPr="00AF74AC">
        <w:rPr>
          <w:rFonts w:ascii="Times New Roman" w:hAnsi="Times New Roman" w:cs="Times New Roman"/>
          <w:sz w:val="24"/>
          <w:szCs w:val="24"/>
          <w:lang w:val="en-US"/>
        </w:rPr>
        <w:t xml:space="preserve"> are of technological importance </w:t>
      </w:r>
      <w:r w:rsidR="00A91583">
        <w:rPr>
          <w:rFonts w:ascii="Times New Roman" w:hAnsi="Times New Roman" w:cs="Times New Roman"/>
          <w:sz w:val="24"/>
          <w:szCs w:val="24"/>
          <w:lang w:val="en-US"/>
        </w:rPr>
        <w:t>because</w:t>
      </w:r>
      <w:r w:rsidR="007807DB" w:rsidRPr="00AF74AC">
        <w:rPr>
          <w:rFonts w:ascii="Times New Roman" w:hAnsi="Times New Roman" w:cs="Times New Roman"/>
          <w:sz w:val="24"/>
          <w:szCs w:val="24"/>
          <w:lang w:val="en-US"/>
        </w:rPr>
        <w:t xml:space="preserve"> they can</w:t>
      </w:r>
      <w:r w:rsidR="00806A2C" w:rsidRPr="00AF74AC">
        <w:rPr>
          <w:rFonts w:ascii="Times New Roman" w:hAnsi="Times New Roman" w:cs="Times New Roman"/>
          <w:sz w:val="24"/>
          <w:szCs w:val="24"/>
          <w:lang w:val="en-US"/>
        </w:rPr>
        <w:t xml:space="preserve"> </w:t>
      </w:r>
      <w:r w:rsidR="007807DB" w:rsidRPr="00AF74AC">
        <w:rPr>
          <w:rFonts w:ascii="Times New Roman" w:hAnsi="Times New Roman" w:cs="Times New Roman"/>
          <w:sz w:val="24"/>
          <w:szCs w:val="24"/>
          <w:lang w:val="en-US"/>
        </w:rPr>
        <w:t xml:space="preserve">be </w:t>
      </w:r>
      <w:r w:rsidR="00806A2C" w:rsidRPr="00AF74AC">
        <w:rPr>
          <w:rFonts w:ascii="Times New Roman" w:hAnsi="Times New Roman" w:cs="Times New Roman"/>
          <w:sz w:val="24"/>
          <w:szCs w:val="24"/>
          <w:lang w:val="en-US"/>
        </w:rPr>
        <w:t>u</w:t>
      </w:r>
      <w:r w:rsidR="00A91583">
        <w:rPr>
          <w:rFonts w:ascii="Times New Roman" w:hAnsi="Times New Roman" w:cs="Times New Roman"/>
          <w:sz w:val="24"/>
          <w:szCs w:val="24"/>
          <w:lang w:val="en-US"/>
        </w:rPr>
        <w:t>sed</w:t>
      </w:r>
      <w:r w:rsidR="00806A2C" w:rsidRPr="00AF74AC">
        <w:rPr>
          <w:rFonts w:ascii="Times New Roman" w:hAnsi="Times New Roman" w:cs="Times New Roman"/>
          <w:sz w:val="24"/>
          <w:szCs w:val="24"/>
          <w:lang w:val="en-US"/>
        </w:rPr>
        <w:t xml:space="preserve"> </w:t>
      </w:r>
      <w:r w:rsidR="007807DB" w:rsidRPr="00AF74AC">
        <w:rPr>
          <w:rFonts w:ascii="Times New Roman" w:hAnsi="Times New Roman" w:cs="Times New Roman"/>
          <w:sz w:val="24"/>
          <w:szCs w:val="24"/>
          <w:lang w:val="en-US"/>
        </w:rPr>
        <w:t xml:space="preserve">to improve </w:t>
      </w:r>
      <w:r w:rsidR="00806A2C" w:rsidRPr="00AF74AC">
        <w:rPr>
          <w:rFonts w:ascii="Times New Roman" w:hAnsi="Times New Roman" w:cs="Times New Roman"/>
          <w:sz w:val="24"/>
          <w:szCs w:val="24"/>
          <w:lang w:val="en-US"/>
        </w:rPr>
        <w:t xml:space="preserve">water treatment </w:t>
      </w:r>
      <w:r w:rsidR="007807DB" w:rsidRPr="00AF74AC">
        <w:rPr>
          <w:rFonts w:ascii="Times New Roman" w:hAnsi="Times New Roman" w:cs="Times New Roman"/>
          <w:sz w:val="24"/>
          <w:szCs w:val="24"/>
          <w:lang w:val="en-US"/>
        </w:rPr>
        <w:t xml:space="preserve">performances </w:t>
      </w:r>
      <w:r w:rsidR="00806A2C" w:rsidRPr="00AF74AC">
        <w:rPr>
          <w:rFonts w:ascii="Times New Roman" w:hAnsi="Times New Roman" w:cs="Times New Roman"/>
          <w:sz w:val="24"/>
          <w:szCs w:val="24"/>
          <w:lang w:val="en-US"/>
        </w:rPr>
        <w:t>and environmental remediation.</w:t>
      </w:r>
      <w:r w:rsidR="002F39FB" w:rsidRPr="00AF74AC">
        <w:rPr>
          <w:rFonts w:ascii="Times New Roman" w:hAnsi="Times New Roman" w:cs="Times New Roman"/>
          <w:sz w:val="24"/>
          <w:szCs w:val="24"/>
          <w:lang w:val="en-US"/>
        </w:rPr>
        <w:t xml:space="preserve"> </w:t>
      </w:r>
      <w:r w:rsidR="00FA3203" w:rsidRPr="00AF74AC">
        <w:rPr>
          <w:rFonts w:ascii="Times New Roman" w:hAnsi="Times New Roman" w:cs="Times New Roman"/>
          <w:sz w:val="24"/>
          <w:szCs w:val="24"/>
          <w:lang w:val="en-US"/>
        </w:rPr>
        <w:t xml:space="preserve">Biogenic </w:t>
      </w:r>
      <w:proofErr w:type="spellStart"/>
      <w:r w:rsidR="00FA3203"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00FA3203" w:rsidRPr="00AF74AC">
        <w:rPr>
          <w:rFonts w:ascii="Times New Roman" w:hAnsi="Times New Roman" w:cs="Times New Roman"/>
          <w:sz w:val="24"/>
          <w:szCs w:val="24"/>
          <w:lang w:val="en-US"/>
        </w:rPr>
        <w:t xml:space="preserve"> indeed can adsorb and oxidize toxic metals (</w:t>
      </w:r>
      <w:r w:rsidR="00DC76A1" w:rsidRPr="00AF74AC">
        <w:rPr>
          <w:rFonts w:ascii="Times New Roman" w:hAnsi="Times New Roman" w:cs="Times New Roman"/>
          <w:sz w:val="24"/>
          <w:szCs w:val="24"/>
          <w:lang w:val="en-US"/>
        </w:rPr>
        <w:t>e.g.,</w:t>
      </w:r>
      <w:r w:rsidR="00FA3203" w:rsidRPr="00AF74AC">
        <w:rPr>
          <w:rFonts w:ascii="Times New Roman" w:hAnsi="Times New Roman" w:cs="Times New Roman"/>
          <w:sz w:val="24"/>
          <w:szCs w:val="24"/>
          <w:lang w:val="en-US"/>
        </w:rPr>
        <w:t xml:space="preserve"> </w:t>
      </w:r>
      <w:r w:rsidR="00267BF3" w:rsidRPr="00AF74AC">
        <w:rPr>
          <w:rFonts w:ascii="Times New Roman" w:hAnsi="Times New Roman" w:cs="Times New Roman"/>
          <w:sz w:val="24"/>
          <w:szCs w:val="24"/>
          <w:lang w:val="en-US"/>
        </w:rPr>
        <w:t>lead</w:t>
      </w:r>
      <w:r w:rsidR="00FA3203" w:rsidRPr="00AF74AC">
        <w:rPr>
          <w:rFonts w:ascii="Times New Roman" w:hAnsi="Times New Roman" w:cs="Times New Roman"/>
          <w:sz w:val="24"/>
          <w:szCs w:val="24"/>
          <w:lang w:val="en-US"/>
        </w:rPr>
        <w:t>,</w:t>
      </w:r>
      <w:r w:rsidR="00267BF3" w:rsidRPr="00AF74AC">
        <w:rPr>
          <w:rFonts w:ascii="Times New Roman" w:hAnsi="Times New Roman" w:cs="Times New Roman"/>
          <w:sz w:val="24"/>
          <w:szCs w:val="24"/>
          <w:lang w:val="en-US"/>
        </w:rPr>
        <w:t xml:space="preserve"> chromium</w:t>
      </w:r>
      <w:r w:rsidR="00FA3203" w:rsidRPr="00AF74AC">
        <w:rPr>
          <w:rFonts w:ascii="Times New Roman" w:hAnsi="Times New Roman" w:cs="Times New Roman"/>
          <w:sz w:val="24"/>
          <w:szCs w:val="24"/>
          <w:lang w:val="en-US"/>
        </w:rPr>
        <w:t xml:space="preserve">, </w:t>
      </w:r>
      <w:r w:rsidR="00267BF3" w:rsidRPr="00AF74AC">
        <w:rPr>
          <w:rFonts w:ascii="Times New Roman" w:hAnsi="Times New Roman" w:cs="Times New Roman"/>
          <w:sz w:val="24"/>
          <w:szCs w:val="24"/>
          <w:lang w:val="en-US"/>
        </w:rPr>
        <w:t>arsenic, and cadmium</w:t>
      </w:r>
      <w:r w:rsidR="00DC76A1" w:rsidRPr="00AF74AC">
        <w:rPr>
          <w:rFonts w:ascii="Times New Roman" w:hAnsi="Times New Roman" w:cs="Times New Roman"/>
          <w:sz w:val="24"/>
          <w:szCs w:val="24"/>
          <w:lang w:val="en-US"/>
        </w:rPr>
        <w:t>),</w:t>
      </w:r>
      <w:r w:rsidR="00FA3203" w:rsidRPr="00AF74AC">
        <w:rPr>
          <w:rFonts w:ascii="Times New Roman" w:hAnsi="Times New Roman" w:cs="Times New Roman"/>
          <w:sz w:val="24"/>
          <w:szCs w:val="24"/>
          <w:lang w:val="en-US"/>
        </w:rPr>
        <w:t xml:space="preserve"> and organic matter </w:t>
      </w:r>
      <w:r w:rsidR="00FA3203"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{"citationID":"j0nOUB9u","properties":{"formattedCitation":"(Zhou and Fu, 2020)","plainCitation":"(Zhou and Fu, 2020)","noteIndex":0},"citationItems":[{"id":1054,"uris":["http://zotero.org/groups/5035977/items/44JSYIR7"],"itemData":{"id":1054,"type":"article-journal","abstract":"Manganese oxides are the strongest natural oxidants in our environments aside from oxygen. Most natural manganese oxides are produced through the Mn(II) oxidation process driven by microbes. Biogenic manganese oxides (BioMnOx) are usually amorphous and rich in defects and possess large surface areas, resulting in high oxidative reactivity and strong absorption capacity for many emerging pollutants. Up to date, numerous of Mn(II) oxidation microbes (MnOM) have been isolated and characterized. Both directly enzymatic or indirectly abiotic Mn(II) oxidation processes were found in MnOM, but a systemic summarization about the Mn(II) oxidation mechanism is still lack. Moreover, the differentiation among BioMnOx produced by different MnOM needs to compare. As a potential oxidant and catalyst for pollutants removal, the role of BioMnOx in environmental remediation is also rarely mentioned. In this review, we focus on the Mn(II) oxidation process mediated by different MnOM, including their Mn(II) oxidation characterization and putative mechanism, as well as characterization of BioMnOx, and BioMnOx-related environmental remediation processes.","container-title":"Reviews in Environmental Science and Bio/Technology","DOI":"10.1007/s11157-020-09541-1","ISSN":"1572-9826","issue":"3","journalAbbreviation":"Rev Environ Sci Biotechnol","language":"en","page":"489-507","source":"Springer Link","title":"Manganese-oxidizing microbes and biogenic manganese oxides: characterization, Mn(II) oxidation mechanism and environmental relevance","title-short":"Manganese-oxidizing microbes and biogenic manganese oxides","volume":"19","author":[{"family":"Zhou","given":"Hao"},{"family":"Fu","given":"Chuang"}],"issued":{"date-parts":[["2020",9,1]]}}}],"schema":"https://github.com/citation-style-language/schema/raw/master/csl-citation.json"} </w:instrText>
      </w:r>
      <w:r w:rsidR="00FA3203"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(Zhou and Fu, 2020)</w:t>
      </w:r>
      <w:r w:rsidR="00FA3203" w:rsidRPr="00AF74AC">
        <w:rPr>
          <w:rFonts w:ascii="Times New Roman" w:hAnsi="Times New Roman" w:cs="Times New Roman"/>
          <w:sz w:val="24"/>
          <w:szCs w:val="24"/>
          <w:lang w:val="en-US"/>
        </w:rPr>
        <w:fldChar w:fldCharType="end"/>
      </w:r>
      <w:r w:rsidR="00FA3203" w:rsidRPr="00AF74AC">
        <w:rPr>
          <w:rFonts w:ascii="Times New Roman" w:hAnsi="Times New Roman" w:cs="Times New Roman"/>
          <w:sz w:val="24"/>
          <w:szCs w:val="24"/>
          <w:lang w:val="en-US"/>
        </w:rPr>
        <w:t xml:space="preserve">, </w:t>
      </w:r>
      <w:r w:rsidR="00882392" w:rsidRPr="00AF74AC">
        <w:rPr>
          <w:rFonts w:ascii="Times New Roman" w:hAnsi="Times New Roman" w:cs="Times New Roman"/>
          <w:sz w:val="24"/>
          <w:szCs w:val="24"/>
          <w:lang w:val="en-US"/>
        </w:rPr>
        <w:t>boosting</w:t>
      </w:r>
      <w:r w:rsidR="00FA3203" w:rsidRPr="00AF74AC">
        <w:rPr>
          <w:rFonts w:ascii="Times New Roman" w:hAnsi="Times New Roman" w:cs="Times New Roman"/>
          <w:sz w:val="24"/>
          <w:szCs w:val="24"/>
          <w:lang w:val="en-US"/>
        </w:rPr>
        <w:t xml:space="preserve"> the degradation of a wide array of compounds, including recalcitrant pollutants</w:t>
      </w:r>
      <w:r w:rsidR="00882392" w:rsidRPr="00AF74AC">
        <w:rPr>
          <w:rFonts w:ascii="Times New Roman" w:hAnsi="Times New Roman" w:cs="Times New Roman"/>
          <w:sz w:val="24"/>
          <w:szCs w:val="24"/>
          <w:lang w:val="en-US"/>
        </w:rPr>
        <w:t xml:space="preserve">, </w:t>
      </w:r>
      <w:r w:rsidR="00FA3203" w:rsidRPr="00AF74AC">
        <w:rPr>
          <w:rFonts w:ascii="Times New Roman" w:hAnsi="Times New Roman" w:cs="Times New Roman"/>
          <w:sz w:val="24"/>
          <w:szCs w:val="24"/>
          <w:lang w:val="en-US"/>
        </w:rPr>
        <w:t>th</w:t>
      </w:r>
      <w:r w:rsidR="00882392" w:rsidRPr="00AF74AC">
        <w:rPr>
          <w:rFonts w:ascii="Times New Roman" w:hAnsi="Times New Roman" w:cs="Times New Roman"/>
          <w:sz w:val="24"/>
          <w:szCs w:val="24"/>
          <w:lang w:val="en-US"/>
        </w:rPr>
        <w:t>r</w:t>
      </w:r>
      <w:r w:rsidR="00FA3203" w:rsidRPr="00AF74AC">
        <w:rPr>
          <w:rFonts w:ascii="Times New Roman" w:hAnsi="Times New Roman" w:cs="Times New Roman"/>
          <w:sz w:val="24"/>
          <w:szCs w:val="24"/>
          <w:lang w:val="en-US"/>
        </w:rPr>
        <w:t xml:space="preserve">ough </w:t>
      </w:r>
      <w:r w:rsidR="00DC76A1" w:rsidRPr="00AF74AC">
        <w:rPr>
          <w:rFonts w:ascii="Times New Roman" w:hAnsi="Times New Roman" w:cs="Times New Roman"/>
          <w:sz w:val="24"/>
          <w:szCs w:val="24"/>
          <w:lang w:val="en-US"/>
        </w:rPr>
        <w:t xml:space="preserve">various </w:t>
      </w:r>
      <w:r w:rsidR="00FA3203" w:rsidRPr="00AF74AC">
        <w:rPr>
          <w:rFonts w:ascii="Times New Roman" w:hAnsi="Times New Roman" w:cs="Times New Roman"/>
          <w:sz w:val="24"/>
          <w:szCs w:val="24"/>
          <w:lang w:val="en-US"/>
        </w:rPr>
        <w:t xml:space="preserve">mechanisms </w:t>
      </w:r>
      <w:r w:rsidR="00FA3203"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{"citationID":"tbr7YBEH","properties":{"formattedCitation":"(Tebo et al., 2004)","plainCitation":"(Tebo et al., 2004)","noteIndex":0},"citationItems":[{"id":787,"uris":["http://zotero.org/groups/4931394/items/Q3HJ699T"],"itemData":{"id":787,"type":"article-journal","abstract":"▪ Abstract  Manganese(IV) oxides produced through microbial activity, i.e., biogenic Mn oxides or Mn biooxides, are believed to be the most abundant and highly reactive Mn oxide phases in the environment. They mediate redox reactions with organic and inorganic compounds and sequester a variety of metals. The major pathway for bacterial Mn(II) oxidation is enzymatic, and although bacteria that oxidize Mn(II) are phylogenetically diverse, they require a multicopper oxidase-like enzyme to oxidize Mn(II). The oxidation of Mn(II) to Mn(IV) occurs via a soluble or enzyme-complexed Mn(III) intermediate. The primary Mn(IV) biooxide formed is a phyllomanganate most similar to δ-MnO\n              2\n              or acid birnessite. Metal sequestration by the Mn biooxides occurs predominantly at vacant layer octahedral sites.","container-title":"Annual Review of Earth and Planetary Sciences","DOI":"10.1146/annurev.earth.32.101802.120213","ISSN":"0084-6597, 1545-4495","issue":"1","journalAbbreviation":"Annu. Rev. Earth Planet. Sci.","language":"en","page":"287-328","source":"DOI.org (Crossref)","title":"Biogenic Manganese Oxides: Properties and Mechanisms of Formation","title-short":"BIOGENIC MANGANESE OXIDES","volume":"32","author":[{"family":"Tebo","given":"Bradley M."},{"family":"Bargar","given":"John R."},{"family":"Clement","given":"Brian G."},{"family":"Dick","given":"Gregory J."},{"family":"Murray","given":"Karen J."},{"family":"Parker","given":"Dorothy"},{"family":"Verity","given":"Rebecca"},{"family":"Webb","given":"Samuel M."}],"issued":{"date-parts":[["2004",5,19]]}}}],"schema":"https://github.com/citation-style-language/schema/raw/master/csl-citation.json"} </w:instrText>
      </w:r>
      <w:r w:rsidR="00FA3203"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(Tebo et al., 2004)</w:t>
      </w:r>
      <w:r w:rsidR="00FA3203" w:rsidRPr="00AF74AC">
        <w:rPr>
          <w:rFonts w:ascii="Times New Roman" w:hAnsi="Times New Roman" w:cs="Times New Roman"/>
          <w:sz w:val="24"/>
          <w:szCs w:val="24"/>
          <w:lang w:val="en-US"/>
        </w:rPr>
        <w:fldChar w:fldCharType="end"/>
      </w:r>
      <w:r w:rsidR="00FA3203" w:rsidRPr="00AF74AC">
        <w:rPr>
          <w:rFonts w:ascii="Times New Roman" w:hAnsi="Times New Roman" w:cs="Times New Roman"/>
          <w:sz w:val="24"/>
          <w:szCs w:val="24"/>
          <w:lang w:val="en-US"/>
        </w:rPr>
        <w:t xml:space="preserve">. </w:t>
      </w:r>
      <w:r w:rsidR="00FD6FA5" w:rsidRPr="00AF74AC">
        <w:rPr>
          <w:rFonts w:ascii="Times New Roman" w:hAnsi="Times New Roman" w:cs="Times New Roman"/>
          <w:sz w:val="24"/>
          <w:szCs w:val="24"/>
          <w:lang w:val="en-US"/>
        </w:rPr>
        <w:t xml:space="preserve">Moreover, accumulation of labile </w:t>
      </w:r>
      <w:r w:rsidR="00152367" w:rsidRPr="00AF74AC">
        <w:rPr>
          <w:rFonts w:ascii="Times New Roman" w:hAnsi="Times New Roman" w:cs="Times New Roman"/>
          <w:sz w:val="24"/>
          <w:szCs w:val="24"/>
          <w:lang w:val="en-US"/>
        </w:rPr>
        <w:t>Mn</w:t>
      </w:r>
      <w:r w:rsidR="008C4A25" w:rsidRPr="00AF74AC">
        <w:rPr>
          <w:rFonts w:ascii="Times New Roman" w:hAnsi="Times New Roman" w:cs="Times New Roman"/>
          <w:sz w:val="24"/>
          <w:szCs w:val="24"/>
          <w:vertAlign w:val="superscript"/>
          <w:lang w:val="en-US"/>
        </w:rPr>
        <w:t>3+</w:t>
      </w:r>
      <w:r w:rsidR="00152367" w:rsidRPr="00AF74AC">
        <w:rPr>
          <w:rFonts w:ascii="Times New Roman" w:hAnsi="Times New Roman" w:cs="Times New Roman"/>
          <w:sz w:val="24"/>
          <w:szCs w:val="24"/>
          <w:lang w:val="en-US"/>
        </w:rPr>
        <w:t xml:space="preserve"> intermediates </w:t>
      </w:r>
      <w:r w:rsidR="00DC76A1" w:rsidRPr="00AF74AC">
        <w:rPr>
          <w:rFonts w:ascii="Times New Roman" w:hAnsi="Times New Roman" w:cs="Times New Roman"/>
          <w:sz w:val="24"/>
          <w:szCs w:val="24"/>
          <w:lang w:val="en-US"/>
        </w:rPr>
        <w:t xml:space="preserve">during </w:t>
      </w:r>
      <w:r w:rsidR="00152367" w:rsidRPr="00AF74AC">
        <w:rPr>
          <w:rFonts w:ascii="Times New Roman" w:hAnsi="Times New Roman" w:cs="Times New Roman"/>
          <w:sz w:val="24"/>
          <w:szCs w:val="24"/>
          <w:lang w:val="en-US"/>
        </w:rPr>
        <w:t xml:space="preserve">the bacterial </w:t>
      </w:r>
      <w:r w:rsidR="00FD6FA5" w:rsidRPr="00AF74AC">
        <w:rPr>
          <w:rFonts w:ascii="Times New Roman" w:hAnsi="Times New Roman" w:cs="Times New Roman"/>
          <w:sz w:val="24"/>
          <w:szCs w:val="24"/>
          <w:lang w:val="en-US"/>
        </w:rPr>
        <w:t xml:space="preserve">Mn </w:t>
      </w:r>
      <w:r w:rsidR="00152367" w:rsidRPr="00AF74AC">
        <w:rPr>
          <w:rFonts w:ascii="Times New Roman" w:hAnsi="Times New Roman" w:cs="Times New Roman"/>
          <w:sz w:val="24"/>
          <w:szCs w:val="24"/>
          <w:lang w:val="en-US"/>
        </w:rPr>
        <w:t>oxidation</w:t>
      </w:r>
      <w:r w:rsidR="00DC76A1" w:rsidRPr="00AF74AC">
        <w:rPr>
          <w:rFonts w:ascii="Times New Roman" w:hAnsi="Times New Roman" w:cs="Times New Roman"/>
          <w:sz w:val="24"/>
          <w:szCs w:val="24"/>
          <w:lang w:val="en-US"/>
        </w:rPr>
        <w:t xml:space="preserve"> has been reported</w:t>
      </w:r>
      <w:r w:rsidR="00FD6FA5" w:rsidRPr="00AF74AC">
        <w:rPr>
          <w:rFonts w:ascii="Times New Roman" w:hAnsi="Times New Roman" w:cs="Times New Roman"/>
          <w:sz w:val="24"/>
          <w:szCs w:val="24"/>
          <w:lang w:val="en-US"/>
        </w:rPr>
        <w:t xml:space="preserve">, </w:t>
      </w:r>
      <w:r w:rsidR="00661F45">
        <w:rPr>
          <w:rFonts w:ascii="Times New Roman" w:hAnsi="Times New Roman" w:cs="Times New Roman"/>
          <w:sz w:val="24"/>
          <w:szCs w:val="24"/>
          <w:lang w:val="en-US"/>
        </w:rPr>
        <w:t xml:space="preserve">a strong oxidant </w:t>
      </w:r>
      <w:r w:rsidR="00FD6FA5" w:rsidRPr="00AF74AC">
        <w:rPr>
          <w:rFonts w:ascii="Times New Roman" w:hAnsi="Times New Roman" w:cs="Times New Roman"/>
          <w:sz w:val="24"/>
          <w:szCs w:val="24"/>
          <w:lang w:val="en-US"/>
        </w:rPr>
        <w:t xml:space="preserve">which can </w:t>
      </w:r>
      <w:r w:rsidR="00661F45">
        <w:rPr>
          <w:rFonts w:ascii="Times New Roman" w:hAnsi="Times New Roman" w:cs="Times New Roman"/>
          <w:sz w:val="24"/>
          <w:szCs w:val="24"/>
          <w:lang w:val="en-US"/>
        </w:rPr>
        <w:t xml:space="preserve">boost the </w:t>
      </w:r>
      <w:r w:rsidR="00936AED">
        <w:rPr>
          <w:rFonts w:ascii="Times New Roman" w:hAnsi="Times New Roman" w:cs="Times New Roman"/>
          <w:sz w:val="24"/>
          <w:szCs w:val="24"/>
          <w:lang w:val="en-US"/>
        </w:rPr>
        <w:t>bio</w:t>
      </w:r>
      <w:r w:rsidR="00661F45">
        <w:rPr>
          <w:rFonts w:ascii="Times New Roman" w:hAnsi="Times New Roman" w:cs="Times New Roman"/>
          <w:sz w:val="24"/>
          <w:szCs w:val="24"/>
          <w:lang w:val="en-US"/>
        </w:rPr>
        <w:t>degradation</w:t>
      </w:r>
      <w:r w:rsidR="00FD6FA5" w:rsidRPr="00AF74AC">
        <w:rPr>
          <w:rFonts w:ascii="Times New Roman" w:hAnsi="Times New Roman" w:cs="Times New Roman"/>
          <w:sz w:val="24"/>
          <w:szCs w:val="24"/>
          <w:lang w:val="en-US"/>
        </w:rPr>
        <w:t xml:space="preserve"> </w:t>
      </w:r>
      <w:r w:rsidR="00A26842">
        <w:rPr>
          <w:rFonts w:ascii="Times New Roman" w:hAnsi="Times New Roman" w:cs="Times New Roman"/>
          <w:sz w:val="24"/>
          <w:szCs w:val="24"/>
          <w:lang w:val="en-US"/>
        </w:rPr>
        <w:t xml:space="preserve">of </w:t>
      </w:r>
      <w:r w:rsidR="00FD6FA5" w:rsidRPr="00AF74AC">
        <w:rPr>
          <w:rFonts w:ascii="Times New Roman" w:hAnsi="Times New Roman" w:cs="Times New Roman"/>
          <w:sz w:val="24"/>
          <w:szCs w:val="24"/>
          <w:lang w:val="en-US"/>
        </w:rPr>
        <w:t xml:space="preserve">recalcitrant organics or protect against </w:t>
      </w:r>
      <w:r w:rsidR="001D65C0">
        <w:rPr>
          <w:rFonts w:ascii="Times New Roman" w:hAnsi="Times New Roman" w:cs="Times New Roman"/>
          <w:sz w:val="24"/>
          <w:szCs w:val="24"/>
          <w:lang w:val="en-US"/>
        </w:rPr>
        <w:t>oxidative stress</w:t>
      </w:r>
      <w:r w:rsidR="00FD6FA5" w:rsidRPr="00AF74AC">
        <w:rPr>
          <w:rFonts w:ascii="Times New Roman" w:hAnsi="Times New Roman" w:cs="Times New Roman"/>
          <w:sz w:val="24"/>
          <w:szCs w:val="24"/>
          <w:lang w:val="en-US"/>
        </w:rPr>
        <w:t xml:space="preserve"> </w:t>
      </w:r>
      <w:r w:rsidR="00FD6FA5"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{"citationID":"f4aDACRr","properties":{"formattedCitation":"(Spiro et al., 2010; Toner et al., 2005; Webb et al., 2005a)","plainCitation":"(Spiro et al., 2010; Toner et al., 2005; Webb et al., 2005a)","noteIndex":0},"citationItems":[{"id":1060,"uris":["http://zotero.org/groups/5035977/items/PWRKKC5J"],"itemData":{"id":1060,"type":"article-journal","abstract":"Microorganisms control the redox cycling of manganese in the natural environment. Although the homogeneous oxidation of Mn(II) to form manganese oxide minerals is slow, solid MnO2 is the stable form of manganese in the oxygenated portion of the biosphere. Diverse bacteria and fungi have evolved the ability to catalyze this process, producing the manganese oxides found in soils and sediments. Other bacteria have evolved to utilize MnO2 as a terminal electron acceptor in respiration. This Account summarizes the properties of Mn oxides produced by bacteria (bacteriogenic MnO2) and our current thinking about the biochemical mechanisms of bacterial Mn(II) oxidation. According to X-ray absorption spectroscopy and X-ray scattering studies, the MnO2 produced by bacteria consists of stacked hexagonal sheets of MnO6 octahedra, but these particles are extremely small and have numerous structural defects, particularly cation vacancies. The defects provide coordination sites for binding exogenous metal ions, which can be adsorbed to a high loading. As a result, bacterial production of MnO2 influences the bioavailability of these metals in the natural environment. Because of its high surface area and oxidizing power, bacteriogenic MnO2 efficiently degrades biologically recalcitrant organic molecules to lower-molecular-mass compounds, spurring interest in using these properties in the bioremediation of xenobiotic organic compounds. Finally, bacteriogenic MnO2 is reduced to soluble Mn(II) rapidly in the presence of exogenous ligands or sunlight. It can therefore help to regulate the bioavailability of Mn(II), which is known to protect organisms from superoxide radicals and is required to assemble the water-splitting complex in photosynthetic organisms. Bioinorganic chemists and microbiologists have long been interested in the biochemical mechanism of Mn(IV) oxide production. The reaction requires a two-electron oxidation of Mn(II), but genetic and biochemical evidence for several bacteria implicate multicopper oxidases (MCOs), which are only known to engage one-electron transfers from substrate to O2. In experiments with the exosporium of a Mn(II)-oxidizing Bacillus species, we could trap the one-electron oxidation product, Mn(III), as a pyrophosphate complex in an oxygen-dependent reaction inhibited by azide, consistent with MCO catalysis. The Mn(III) pyrophosphate complex can further act as a substrate, reacting in the presence of the exosporium to produce Mn(IV) oxide. Although this process appears to be unprecedented in biology, it is reminiscent of the oxidation of Fe(II) to form Fe2O3 in the ferritin iron storage protein. However, it includes a critical additional step of Mn(III) oxidation or disproportionation. We shall continue to investigate this biochemically unique process with purified enzymes.","container-title":"Accounts of Chemical Research","DOI":"10.1021/ar800232a","ISSN":"0001-4842","issue":"1","journalAbbreviation":"Acc. Chem. Res.","note":"publisher: American Chemical Society","page":"2-9","source":"ACS Publications","title":"Bacteriogenic Manganese Oxides","volume":"43","author":[{"family":"Spiro","given":"Thomas G."},{"family":"Bargar","given":"John R."},{"family":"Sposito","given":"Garrison"},{"family":"Tebo","given":"Bradley M."}],"issued":{"date-parts":[["2010",1,19]]}}},{"id":1227,"uris":["http://zotero.org/groups/5035977/items/2UMBYE8N"],"itemData":{"id":1227,"type":"article-journal","abstract":"Pseudomonas putida strain MnB1, a biofilm-forming bacterial culture, was used as a model for the study of bacterial Mn oxidation in freshwater and soil environments. The oxidation of aqueous Mn+2 [Mn+2(aq)] by P. putida was characterized by spatially and temporally resolving the oxidation state of Mn in the presence of a bacterial biofilm, using scanning transmission X-ray microscopy (STXM) combined with near-edge X-ray absorption fine structure (NEXAFS) spectroscopy at the Mn L2,3 absorption edges. Subsamples were collected from growth flasks containing 0.1 and 1 mM total Mn at 16, 24, 36, and 48 h after inoculation. Immediately after collection, the unprocessed hydrated subsamples were imaged at a 40-nm resolution. Manganese NEXAFS spectra were extracted from X-ray energy sequences of STXM images (stacks) and fit with linear combinations of well-characterized reference spectra to obtain quantitative relative abundances of Mn(II), Mn(III), and Mn(IV). Careful consideration was given to uncertainty in the normalization of the reference spectra, choice of reference compounds, and chemical changes due to radiation damage. The STXM results confirm that Mn+2(aq) was removed from solution by P. putida and was concentrated as Mn(III) and Mn(IV) immediately adjacent to the bacterial cells. The Mn precipitates were completely enveloped by bacterial biofilm material. The distribution of Mn oxidation states was spatially heterogeneous within and between the clusters of bacterial cells. Scanning transmission X-ray microscopy is a promising tool for advancing the study of hydrated interfaces between minerals and bacteria, particularly in cases where the structure of bacterial biofilms needs to be maintained.","container-title":"Applied and Environmental Microbiology","DOI":"10.1128/AEM.71.3.1300-1310.2005","ISSN":"0099-2240","issue":"3","journalAbbreviation":"Appl Environ Microbiol","note":"PMID: 15746332\nPMCID: PMC1065152","page":"1300-1310","source":"PubMed Central","title":"Spatially Resolved Characterization of Biogenic Manganese Oxide Production within a Bacterial Biofilm","volume":"71","author":[{"family":"Toner","given":"Brandy"},{"family":"Fakra","given":"Sirine"},{"family":"Villalobos","given":"Mario"},{"family":"Warwick","given":"Tony"},{"family":"Sposito","given":"Garrison"}],"issued":{"date-parts":[["2005",3]]}}},{"id":1246,"uris":["http://zotero.org/groups/5035977/items/BCECDHS8"],"itemData":{"id":1246,"type":"article-journal","abstract":"Bacterial oxidation of Mn(II) to Mn(IV) is believed to drive the oxidative segment of the global biogeochemical Mn cycle and regulates the concentration of dissolved Mn(II) in the oceanic water column, where it is a critical nutrient for planktonic primary productivity. Mn(II) oxidizing activity is expressed by numerous phylogenetically diverse bacteria and fungi, suggesting that it plays a fundamental and ubiquitous role in the environment. This important redox system is believed to be driven by an enzyme or enzyme complex involving a multicopper oxidase, although the biochemical mechanism has never been conclusively demonstrated. Here, we show th</w:instrText>
      </w:r>
      <w:r w:rsidR="00E53609" w:rsidRPr="00BF799B">
        <w:rPr>
          <w:rFonts w:ascii="Times New Roman" w:hAnsi="Times New Roman" w:cs="Times New Roman"/>
          <w:sz w:val="24"/>
          <w:szCs w:val="24"/>
          <w:lang w:val="nl-NL"/>
        </w:rPr>
        <w:instrText xml:space="preserve">at Mn(II) oxidation by spores of the marine Bacillus sp. strain SG-1 is a result of two sequential one-step electron transfer processes, both requiring the putative multicopper oxidase, MnxG, in which Mn(III) is a transient intermediate. A kinetic model of the oxidation pathway is presented, which shows that the Mn(II) to Mn(III) step is the rate-limiting step. Thus, oxidation of Mn(II) appears to involve a unique multicopper oxidase system capable of the overall two-electron oxidation of its substrate. This enzyme system may serve as a source for environmental Mn(III), a strong oxidant and competitor for siderophore-bound Fe(III) in nutrient-limited environments. That metabolically dormant spores catalyze an important biogeochemical process intimately linked to the C, N, Fe, and S cycles requires us to rethink the role of spores in the environment.","container-title":"Proceedings of the National Academy of Sciences","DOI":"10.1073/pnas.0409119102","issue":"15","note":"publisher: Proceedings of the National Academy of Sciences","page":"5558-5563","source":"pnas.org (Atypon)","title":"Evidence for the presence of Mn(III) intermediates in the bacterial oxidation of Mn(II)","volume":"102","author":[{"family":"Webb","given":"S.M."},{"family":"Dick","given":"Gregory J."},{"family":"Bargar","given":"John R."},{"family":"Tebo","given":"Bradley M."}],"issued":{"date-parts":[["2005",4,12]]}}}],"schema":"https://github.com/citation-style-language/schema/raw/master/csl-citation.json"} </w:instrText>
      </w:r>
      <w:r w:rsidR="00FD6FA5" w:rsidRPr="00AF74AC">
        <w:rPr>
          <w:rFonts w:ascii="Times New Roman" w:hAnsi="Times New Roman" w:cs="Times New Roman"/>
          <w:sz w:val="24"/>
          <w:szCs w:val="24"/>
          <w:lang w:val="en-US"/>
        </w:rPr>
        <w:fldChar w:fldCharType="separate"/>
      </w:r>
      <w:r w:rsidR="00003FCF" w:rsidRPr="00BF799B">
        <w:rPr>
          <w:rFonts w:ascii="Times New Roman" w:hAnsi="Times New Roman" w:cs="Times New Roman"/>
          <w:sz w:val="24"/>
          <w:lang w:val="nl-NL"/>
        </w:rPr>
        <w:t>(</w:t>
      </w:r>
      <w:proofErr w:type="spellStart"/>
      <w:r w:rsidR="00003FCF" w:rsidRPr="00BF799B">
        <w:rPr>
          <w:rFonts w:ascii="Times New Roman" w:hAnsi="Times New Roman" w:cs="Times New Roman"/>
          <w:sz w:val="24"/>
          <w:lang w:val="nl-NL"/>
        </w:rPr>
        <w:t>Spiro</w:t>
      </w:r>
      <w:proofErr w:type="spellEnd"/>
      <w:r w:rsidR="00003FCF" w:rsidRPr="00BF799B">
        <w:rPr>
          <w:rFonts w:ascii="Times New Roman" w:hAnsi="Times New Roman" w:cs="Times New Roman"/>
          <w:sz w:val="24"/>
          <w:lang w:val="nl-NL"/>
        </w:rPr>
        <w:t xml:space="preserve"> et al., 2010; Toner et al., 2005; </w:t>
      </w:r>
      <w:r w:rsidR="00003FCF" w:rsidRPr="00BF799B">
        <w:rPr>
          <w:rFonts w:ascii="Times New Roman" w:hAnsi="Times New Roman" w:cs="Times New Roman"/>
          <w:sz w:val="24"/>
          <w:lang w:val="nl-NL"/>
        </w:rPr>
        <w:lastRenderedPageBreak/>
        <w:t>Webb et al., 2005a)</w:t>
      </w:r>
      <w:r w:rsidR="00FD6FA5" w:rsidRPr="00AF74AC">
        <w:rPr>
          <w:rFonts w:ascii="Times New Roman" w:hAnsi="Times New Roman" w:cs="Times New Roman"/>
          <w:sz w:val="24"/>
          <w:szCs w:val="24"/>
          <w:lang w:val="en-US"/>
        </w:rPr>
        <w:fldChar w:fldCharType="end"/>
      </w:r>
      <w:r w:rsidR="00FD6FA5" w:rsidRPr="00BF799B">
        <w:rPr>
          <w:rFonts w:ascii="Times New Roman" w:hAnsi="Times New Roman" w:cs="Times New Roman"/>
          <w:sz w:val="24"/>
          <w:szCs w:val="24"/>
          <w:lang w:val="nl-NL"/>
        </w:rPr>
        <w:t xml:space="preserve">. </w:t>
      </w:r>
      <w:r w:rsidR="00DC76A1" w:rsidRPr="00AF74AC">
        <w:rPr>
          <w:rFonts w:ascii="Times New Roman" w:hAnsi="Times New Roman" w:cs="Times New Roman"/>
          <w:sz w:val="24"/>
          <w:szCs w:val="24"/>
          <w:lang w:val="en-US"/>
        </w:rPr>
        <w:t>A</w:t>
      </w:r>
      <w:r w:rsidR="00FE2D4B" w:rsidRPr="00AF74AC">
        <w:rPr>
          <w:rFonts w:ascii="Times New Roman" w:hAnsi="Times New Roman" w:cs="Times New Roman"/>
          <w:sz w:val="24"/>
          <w:szCs w:val="24"/>
          <w:lang w:val="en-US"/>
        </w:rPr>
        <w:t xml:space="preserve"> better understand</w:t>
      </w:r>
      <w:r w:rsidR="00DC76A1" w:rsidRPr="00AF74AC">
        <w:rPr>
          <w:rFonts w:ascii="Times New Roman" w:hAnsi="Times New Roman" w:cs="Times New Roman"/>
          <w:sz w:val="24"/>
          <w:szCs w:val="24"/>
          <w:lang w:val="en-US"/>
        </w:rPr>
        <w:t>ing of</w:t>
      </w:r>
      <w:r w:rsidR="00FE2D4B" w:rsidRPr="00AF74AC">
        <w:rPr>
          <w:rFonts w:ascii="Times New Roman" w:hAnsi="Times New Roman" w:cs="Times New Roman"/>
          <w:sz w:val="24"/>
          <w:szCs w:val="24"/>
          <w:lang w:val="en-US"/>
        </w:rPr>
        <w:t xml:space="preserve"> the properties of </w:t>
      </w:r>
      <w:proofErr w:type="spellStart"/>
      <w:r w:rsidR="00FE2D4B"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00C046B4" w:rsidRPr="00AF74AC">
        <w:rPr>
          <w:rFonts w:ascii="Times New Roman" w:hAnsi="Times New Roman" w:cs="Times New Roman"/>
          <w:sz w:val="24"/>
          <w:szCs w:val="24"/>
          <w:lang w:val="en-US"/>
        </w:rPr>
        <w:t xml:space="preserve"> </w:t>
      </w:r>
      <w:r w:rsidR="00FE2D4B" w:rsidRPr="00AF74AC">
        <w:rPr>
          <w:rFonts w:ascii="Times New Roman" w:hAnsi="Times New Roman" w:cs="Times New Roman"/>
          <w:sz w:val="24"/>
          <w:szCs w:val="24"/>
          <w:lang w:val="en-US"/>
        </w:rPr>
        <w:t xml:space="preserve">formed </w:t>
      </w:r>
      <w:r w:rsidR="00B7579C" w:rsidRPr="00AF74AC">
        <w:rPr>
          <w:rFonts w:ascii="Times New Roman" w:hAnsi="Times New Roman" w:cs="Times New Roman"/>
          <w:sz w:val="24"/>
          <w:szCs w:val="24"/>
          <w:lang w:val="en-US"/>
        </w:rPr>
        <w:t xml:space="preserve">by biofilm mixed microbial cultures </w:t>
      </w:r>
      <w:r w:rsidR="00FE2D4B" w:rsidRPr="00AF74AC">
        <w:rPr>
          <w:rFonts w:ascii="Times New Roman" w:hAnsi="Times New Roman" w:cs="Times New Roman"/>
          <w:sz w:val="24"/>
          <w:szCs w:val="24"/>
          <w:lang w:val="en-US"/>
        </w:rPr>
        <w:t>in</w:t>
      </w:r>
      <w:r w:rsidR="00C046B4" w:rsidRPr="00AF74AC">
        <w:rPr>
          <w:rFonts w:ascii="Times New Roman" w:hAnsi="Times New Roman" w:cs="Times New Roman"/>
          <w:sz w:val="24"/>
          <w:szCs w:val="24"/>
          <w:lang w:val="en-US"/>
        </w:rPr>
        <w:t xml:space="preserve"> such filtration</w:t>
      </w:r>
      <w:r w:rsidR="00FE2D4B" w:rsidRPr="00AF74AC">
        <w:rPr>
          <w:rFonts w:ascii="Times New Roman" w:hAnsi="Times New Roman" w:cs="Times New Roman"/>
          <w:sz w:val="24"/>
          <w:szCs w:val="24"/>
          <w:lang w:val="en-US"/>
        </w:rPr>
        <w:t xml:space="preserve"> systems</w:t>
      </w:r>
      <w:r w:rsidR="00DC76A1" w:rsidRPr="00AF74AC">
        <w:rPr>
          <w:rFonts w:ascii="Times New Roman" w:hAnsi="Times New Roman" w:cs="Times New Roman"/>
          <w:sz w:val="24"/>
          <w:szCs w:val="24"/>
          <w:lang w:val="en-US"/>
        </w:rPr>
        <w:t xml:space="preserve"> is thus of interest, particularly </w:t>
      </w:r>
      <w:r w:rsidR="00FE2D4B" w:rsidRPr="00AF74AC">
        <w:rPr>
          <w:rFonts w:ascii="Times New Roman" w:hAnsi="Times New Roman" w:cs="Times New Roman"/>
          <w:sz w:val="24"/>
          <w:szCs w:val="24"/>
          <w:lang w:val="en-US"/>
        </w:rPr>
        <w:t>to determine if</w:t>
      </w:r>
      <w:r w:rsidR="00C046B4" w:rsidRPr="00AF74AC">
        <w:rPr>
          <w:rFonts w:ascii="Times New Roman" w:hAnsi="Times New Roman" w:cs="Times New Roman"/>
          <w:sz w:val="24"/>
          <w:szCs w:val="24"/>
          <w:lang w:val="en-US"/>
        </w:rPr>
        <w:t xml:space="preserve"> </w:t>
      </w:r>
      <w:r w:rsidR="008B3CAA" w:rsidRPr="00AF74AC">
        <w:rPr>
          <w:rFonts w:ascii="Times New Roman" w:hAnsi="Times New Roman" w:cs="Times New Roman"/>
          <w:sz w:val="24"/>
          <w:szCs w:val="24"/>
          <w:lang w:val="en-US"/>
        </w:rPr>
        <w:t xml:space="preserve">it </w:t>
      </w:r>
      <w:r w:rsidR="00C046B4" w:rsidRPr="00AF74AC">
        <w:rPr>
          <w:rFonts w:ascii="Times New Roman" w:hAnsi="Times New Roman" w:cs="Times New Roman"/>
          <w:sz w:val="24"/>
          <w:szCs w:val="24"/>
          <w:lang w:val="en-US"/>
        </w:rPr>
        <w:t>improv</w:t>
      </w:r>
      <w:r w:rsidR="00B7579C" w:rsidRPr="00AF74AC">
        <w:rPr>
          <w:rFonts w:ascii="Times New Roman" w:hAnsi="Times New Roman" w:cs="Times New Roman"/>
          <w:sz w:val="24"/>
          <w:szCs w:val="24"/>
          <w:lang w:val="en-US"/>
        </w:rPr>
        <w:t>e</w:t>
      </w:r>
      <w:r w:rsidR="008B3CAA" w:rsidRPr="00AF74AC">
        <w:rPr>
          <w:rFonts w:ascii="Times New Roman" w:hAnsi="Times New Roman" w:cs="Times New Roman"/>
          <w:sz w:val="24"/>
          <w:szCs w:val="24"/>
          <w:lang w:val="en-US"/>
        </w:rPr>
        <w:t>s</w:t>
      </w:r>
      <w:r w:rsidR="00C046B4" w:rsidRPr="00AF74AC">
        <w:rPr>
          <w:rFonts w:ascii="Times New Roman" w:hAnsi="Times New Roman" w:cs="Times New Roman"/>
          <w:sz w:val="24"/>
          <w:szCs w:val="24"/>
          <w:lang w:val="en-US"/>
        </w:rPr>
        <w:t xml:space="preserve"> the </w:t>
      </w:r>
      <w:r w:rsidR="00B7579C" w:rsidRPr="00AF74AC">
        <w:rPr>
          <w:rFonts w:ascii="Times New Roman" w:hAnsi="Times New Roman" w:cs="Times New Roman"/>
          <w:sz w:val="24"/>
          <w:szCs w:val="24"/>
          <w:lang w:val="en-US"/>
        </w:rPr>
        <w:t>water treatment performances</w:t>
      </w:r>
      <w:r w:rsidR="008A0364" w:rsidRPr="00AF74AC">
        <w:rPr>
          <w:rFonts w:ascii="Times New Roman" w:hAnsi="Times New Roman" w:cs="Times New Roman"/>
          <w:sz w:val="24"/>
          <w:szCs w:val="24"/>
          <w:lang w:val="en-US"/>
        </w:rPr>
        <w:t xml:space="preserve">. </w:t>
      </w:r>
      <w:r w:rsidR="006376C8" w:rsidRPr="00AF74AC">
        <w:rPr>
          <w:rFonts w:ascii="Times New Roman" w:hAnsi="Times New Roman" w:cs="Times New Roman"/>
          <w:sz w:val="24"/>
          <w:szCs w:val="24"/>
          <w:lang w:val="en-US"/>
        </w:rPr>
        <w:t>In addition</w:t>
      </w:r>
      <w:r w:rsidR="008A0364" w:rsidRPr="00AF74AC">
        <w:rPr>
          <w:rFonts w:ascii="Times New Roman" w:hAnsi="Times New Roman" w:cs="Times New Roman"/>
          <w:sz w:val="24"/>
          <w:szCs w:val="24"/>
          <w:lang w:val="en-US"/>
        </w:rPr>
        <w:t xml:space="preserve">, </w:t>
      </w:r>
      <w:proofErr w:type="spellStart"/>
      <w:r w:rsidR="00024509">
        <w:rPr>
          <w:rFonts w:ascii="Times New Roman" w:hAnsi="Times New Roman" w:cs="Times New Roman"/>
          <w:sz w:val="24"/>
          <w:szCs w:val="24"/>
          <w:lang w:val="en-US"/>
        </w:rPr>
        <w:t>MnOB</w:t>
      </w:r>
      <w:proofErr w:type="spellEnd"/>
      <w:r w:rsidR="000434CB" w:rsidRPr="00AF74AC">
        <w:rPr>
          <w:rFonts w:ascii="Times New Roman" w:hAnsi="Times New Roman" w:cs="Times New Roman"/>
          <w:sz w:val="24"/>
          <w:szCs w:val="24"/>
          <w:lang w:val="en-US"/>
        </w:rPr>
        <w:t xml:space="preserve"> communities</w:t>
      </w:r>
      <w:r w:rsidR="008A0364" w:rsidRPr="00AF74AC">
        <w:rPr>
          <w:rFonts w:ascii="Times New Roman" w:hAnsi="Times New Roman" w:cs="Times New Roman"/>
          <w:sz w:val="24"/>
          <w:szCs w:val="24"/>
          <w:lang w:val="en-US"/>
        </w:rPr>
        <w:t xml:space="preserve"> within water filtration systems could </w:t>
      </w:r>
      <w:r w:rsidR="00FC09C4" w:rsidRPr="00AF74AC">
        <w:rPr>
          <w:rFonts w:ascii="Times New Roman" w:hAnsi="Times New Roman" w:cs="Times New Roman"/>
          <w:sz w:val="24"/>
          <w:szCs w:val="24"/>
          <w:lang w:val="en-US"/>
        </w:rPr>
        <w:t xml:space="preserve">be applied as </w:t>
      </w:r>
      <w:r w:rsidR="00777A3A" w:rsidRPr="00AF74AC">
        <w:rPr>
          <w:rFonts w:ascii="Times New Roman" w:hAnsi="Times New Roman" w:cs="Times New Roman"/>
          <w:sz w:val="24"/>
          <w:szCs w:val="24"/>
          <w:lang w:val="en-US"/>
        </w:rPr>
        <w:t xml:space="preserve">a </w:t>
      </w:r>
      <w:r w:rsidR="008B3CAA" w:rsidRPr="00AF74AC">
        <w:rPr>
          <w:rFonts w:ascii="Times New Roman" w:hAnsi="Times New Roman" w:cs="Times New Roman"/>
          <w:sz w:val="24"/>
          <w:szCs w:val="24"/>
          <w:lang w:val="en-US"/>
        </w:rPr>
        <w:t>cost-effective</w:t>
      </w:r>
      <w:r w:rsidR="00FC09C4" w:rsidRPr="00AF74AC">
        <w:rPr>
          <w:rFonts w:ascii="Times New Roman" w:hAnsi="Times New Roman" w:cs="Times New Roman"/>
          <w:sz w:val="24"/>
          <w:szCs w:val="24"/>
          <w:lang w:val="en-US"/>
        </w:rPr>
        <w:t xml:space="preserve"> method to </w:t>
      </w:r>
      <w:r w:rsidR="00A979EE" w:rsidRPr="00AF74AC">
        <w:rPr>
          <w:rFonts w:ascii="Times New Roman" w:hAnsi="Times New Roman" w:cs="Times New Roman"/>
          <w:sz w:val="24"/>
          <w:szCs w:val="24"/>
          <w:lang w:val="en-US"/>
        </w:rPr>
        <w:t xml:space="preserve">efficiently </w:t>
      </w:r>
      <w:r w:rsidR="00FC09C4" w:rsidRPr="00AF74AC">
        <w:rPr>
          <w:rFonts w:ascii="Times New Roman" w:hAnsi="Times New Roman" w:cs="Times New Roman"/>
          <w:sz w:val="24"/>
          <w:szCs w:val="24"/>
          <w:lang w:val="en-US"/>
        </w:rPr>
        <w:t>produce</w:t>
      </w:r>
      <w:r w:rsidR="000434CB" w:rsidRPr="00AF74AC">
        <w:rPr>
          <w:rFonts w:ascii="Times New Roman" w:hAnsi="Times New Roman" w:cs="Times New Roman"/>
          <w:sz w:val="24"/>
          <w:szCs w:val="24"/>
          <w:lang w:val="en-US"/>
        </w:rPr>
        <w:t xml:space="preserve"> Mn</w:t>
      </w:r>
      <w:r w:rsidR="000434CB" w:rsidRPr="00AF74AC">
        <w:rPr>
          <w:rFonts w:ascii="Times New Roman" w:hAnsi="Times New Roman" w:cs="Times New Roman"/>
          <w:sz w:val="24"/>
          <w:szCs w:val="24"/>
          <w:vertAlign w:val="superscript"/>
          <w:lang w:val="en-US"/>
        </w:rPr>
        <w:t>3+</w:t>
      </w:r>
      <w:r w:rsidR="000434CB" w:rsidRPr="00AF74AC">
        <w:rPr>
          <w:rFonts w:ascii="Times New Roman" w:hAnsi="Times New Roman" w:cs="Times New Roman"/>
          <w:sz w:val="24"/>
          <w:szCs w:val="24"/>
          <w:lang w:val="en-US"/>
        </w:rPr>
        <w:t>,</w:t>
      </w:r>
      <w:r w:rsidR="00FC09C4" w:rsidRPr="00AF74AC">
        <w:rPr>
          <w:rFonts w:ascii="Times New Roman" w:hAnsi="Times New Roman" w:cs="Times New Roman"/>
          <w:sz w:val="24"/>
          <w:szCs w:val="24"/>
          <w:lang w:val="en-US"/>
        </w:rPr>
        <w:t xml:space="preserve"> </w:t>
      </w:r>
      <w:r w:rsidR="002C30C0" w:rsidRPr="00AF74AC">
        <w:rPr>
          <w:rFonts w:ascii="Times New Roman" w:hAnsi="Times New Roman" w:cs="Times New Roman"/>
          <w:sz w:val="24"/>
          <w:szCs w:val="24"/>
          <w:lang w:val="en-US"/>
        </w:rPr>
        <w:t>a high</w:t>
      </w:r>
      <w:r w:rsidR="00A979EE" w:rsidRPr="00AF74AC">
        <w:rPr>
          <w:rFonts w:ascii="Times New Roman" w:hAnsi="Times New Roman" w:cs="Times New Roman"/>
          <w:sz w:val="24"/>
          <w:szCs w:val="24"/>
          <w:lang w:val="en-US"/>
        </w:rPr>
        <w:t xml:space="preserve">-quality </w:t>
      </w:r>
      <w:r w:rsidR="00FC09C4" w:rsidRPr="00AF74AC">
        <w:rPr>
          <w:rFonts w:ascii="Times New Roman" w:hAnsi="Times New Roman" w:cs="Times New Roman"/>
          <w:sz w:val="24"/>
          <w:szCs w:val="24"/>
          <w:lang w:val="en-US"/>
        </w:rPr>
        <w:t xml:space="preserve">catalyst. </w:t>
      </w:r>
      <w:r w:rsidR="002F39FB" w:rsidRPr="00AF74AC">
        <w:rPr>
          <w:rFonts w:ascii="Times New Roman" w:hAnsi="Times New Roman" w:cs="Times New Roman"/>
          <w:sz w:val="24"/>
          <w:szCs w:val="24"/>
          <w:lang w:val="en-US"/>
        </w:rPr>
        <w:t xml:space="preserve">In this study, we </w:t>
      </w:r>
      <w:r w:rsidR="00024509">
        <w:rPr>
          <w:rFonts w:ascii="Times New Roman" w:hAnsi="Times New Roman" w:cs="Times New Roman"/>
          <w:sz w:val="24"/>
          <w:szCs w:val="24"/>
          <w:lang w:val="en-US"/>
        </w:rPr>
        <w:t xml:space="preserve">have </w:t>
      </w:r>
      <w:r w:rsidR="002F39FB" w:rsidRPr="00AF74AC">
        <w:rPr>
          <w:rFonts w:ascii="Times New Roman" w:hAnsi="Times New Roman" w:cs="Times New Roman"/>
          <w:sz w:val="24"/>
          <w:szCs w:val="24"/>
          <w:lang w:val="en-US"/>
        </w:rPr>
        <w:t>show</w:t>
      </w:r>
      <w:r w:rsidR="00024509">
        <w:rPr>
          <w:rFonts w:ascii="Times New Roman" w:hAnsi="Times New Roman" w:cs="Times New Roman"/>
          <w:sz w:val="24"/>
          <w:szCs w:val="24"/>
          <w:lang w:val="en-US"/>
        </w:rPr>
        <w:t>n</w:t>
      </w:r>
      <w:r w:rsidR="002F39FB" w:rsidRPr="00AF74AC">
        <w:rPr>
          <w:rFonts w:ascii="Times New Roman" w:hAnsi="Times New Roman" w:cs="Times New Roman"/>
          <w:sz w:val="24"/>
          <w:szCs w:val="24"/>
          <w:lang w:val="en-US"/>
        </w:rPr>
        <w:t xml:space="preserve"> that mixed microbial</w:t>
      </w:r>
      <w:r w:rsidR="006A54E8" w:rsidRPr="00AF74AC">
        <w:rPr>
          <w:rFonts w:ascii="Times New Roman" w:hAnsi="Times New Roman" w:cs="Times New Roman"/>
          <w:sz w:val="24"/>
          <w:szCs w:val="24"/>
          <w:lang w:val="en-US"/>
        </w:rPr>
        <w:t xml:space="preserve"> communities in</w:t>
      </w:r>
      <w:r w:rsidR="002F39FB" w:rsidRPr="00AF74AC">
        <w:rPr>
          <w:rFonts w:ascii="Times New Roman" w:hAnsi="Times New Roman" w:cs="Times New Roman"/>
          <w:sz w:val="24"/>
          <w:szCs w:val="24"/>
          <w:lang w:val="en-US"/>
        </w:rPr>
        <w:t xml:space="preserve"> </w:t>
      </w:r>
      <w:r w:rsidR="006A54E8" w:rsidRPr="00AF74AC">
        <w:rPr>
          <w:rFonts w:ascii="Times New Roman" w:hAnsi="Times New Roman" w:cs="Times New Roman"/>
          <w:sz w:val="24"/>
          <w:szCs w:val="24"/>
          <w:lang w:val="en-US"/>
        </w:rPr>
        <w:t>biofilms</w:t>
      </w:r>
      <w:r w:rsidR="002F39FB" w:rsidRPr="00AF74AC">
        <w:rPr>
          <w:rFonts w:ascii="Times New Roman" w:hAnsi="Times New Roman" w:cs="Times New Roman"/>
          <w:sz w:val="24"/>
          <w:szCs w:val="24"/>
          <w:lang w:val="en-US"/>
        </w:rPr>
        <w:t xml:space="preserve"> sampled from </w:t>
      </w:r>
      <w:r w:rsidR="00CD4330" w:rsidRPr="00AF74AC">
        <w:rPr>
          <w:rFonts w:ascii="Times New Roman" w:hAnsi="Times New Roman" w:cs="Times New Roman"/>
          <w:sz w:val="24"/>
          <w:szCs w:val="24"/>
          <w:lang w:val="en-US"/>
        </w:rPr>
        <w:t>an oxygen</w:t>
      </w:r>
      <w:r w:rsidR="00777A3A" w:rsidRPr="00AF74AC">
        <w:rPr>
          <w:rFonts w:ascii="Times New Roman" w:hAnsi="Times New Roman" w:cs="Times New Roman"/>
          <w:sz w:val="24"/>
          <w:szCs w:val="24"/>
          <w:lang w:val="en-US"/>
        </w:rPr>
        <w:t>-</w:t>
      </w:r>
      <w:r w:rsidR="00CD4330" w:rsidRPr="00AF74AC">
        <w:rPr>
          <w:rFonts w:ascii="Times New Roman" w:hAnsi="Times New Roman" w:cs="Times New Roman"/>
          <w:sz w:val="24"/>
          <w:szCs w:val="24"/>
          <w:lang w:val="en-US"/>
        </w:rPr>
        <w:t xml:space="preserve">augmented </w:t>
      </w:r>
      <w:r w:rsidR="002F39FB" w:rsidRPr="00AF74AC">
        <w:rPr>
          <w:rFonts w:ascii="Times New Roman" w:hAnsi="Times New Roman" w:cs="Times New Roman"/>
          <w:sz w:val="24"/>
          <w:szCs w:val="24"/>
          <w:lang w:val="en-US"/>
        </w:rPr>
        <w:t xml:space="preserve">BAC filtration system </w:t>
      </w:r>
      <w:r w:rsidR="002F39FB" w:rsidRPr="00884955">
        <w:rPr>
          <w:rFonts w:ascii="Times New Roman" w:hAnsi="Times New Roman" w:cs="Times New Roman"/>
          <w:sz w:val="24"/>
          <w:szCs w:val="24"/>
          <w:lang w:val="en-US"/>
        </w:rPr>
        <w:t>efficiently convert Mn</w:t>
      </w:r>
      <w:r w:rsidR="002F39FB" w:rsidRPr="00884955">
        <w:rPr>
          <w:rFonts w:ascii="Times New Roman" w:hAnsi="Times New Roman" w:cs="Times New Roman"/>
          <w:sz w:val="24"/>
          <w:szCs w:val="24"/>
          <w:vertAlign w:val="superscript"/>
          <w:lang w:val="en-US"/>
        </w:rPr>
        <w:t>2+</w:t>
      </w:r>
      <w:r w:rsidR="002F39FB" w:rsidRPr="00884955">
        <w:rPr>
          <w:rFonts w:ascii="Times New Roman" w:hAnsi="Times New Roman" w:cs="Times New Roman"/>
          <w:sz w:val="24"/>
          <w:szCs w:val="24"/>
          <w:lang w:val="en-US"/>
        </w:rPr>
        <w:t xml:space="preserve"> </w:t>
      </w:r>
      <w:r w:rsidR="008C4A25" w:rsidRPr="00884955">
        <w:rPr>
          <w:rFonts w:ascii="Times New Roman" w:hAnsi="Times New Roman" w:cs="Times New Roman"/>
          <w:sz w:val="24"/>
          <w:szCs w:val="24"/>
          <w:lang w:val="en-US"/>
        </w:rPr>
        <w:t>in</w:t>
      </w:r>
      <w:r w:rsidR="002F39FB" w:rsidRPr="00884955">
        <w:rPr>
          <w:rFonts w:ascii="Times New Roman" w:hAnsi="Times New Roman" w:cs="Times New Roman"/>
          <w:sz w:val="24"/>
          <w:szCs w:val="24"/>
          <w:lang w:val="en-US"/>
        </w:rPr>
        <w:t xml:space="preserve">to </w:t>
      </w:r>
      <w:proofErr w:type="spellStart"/>
      <w:r w:rsidR="002F39FB" w:rsidRPr="00884955">
        <w:rPr>
          <w:rFonts w:ascii="Times New Roman" w:hAnsi="Times New Roman" w:cs="Times New Roman"/>
          <w:sz w:val="24"/>
          <w:szCs w:val="24"/>
          <w:lang w:val="en-US"/>
        </w:rPr>
        <w:t>Mn</w:t>
      </w:r>
      <w:r w:rsidR="00504BC4" w:rsidRPr="00884955">
        <w:rPr>
          <w:rFonts w:ascii="Times New Roman" w:hAnsi="Times New Roman" w:cs="Times New Roman"/>
          <w:sz w:val="24"/>
          <w:szCs w:val="24"/>
          <w:lang w:val="en-US"/>
        </w:rPr>
        <w:t>Ox</w:t>
      </w:r>
      <w:proofErr w:type="spellEnd"/>
      <w:r w:rsidR="002F39FB" w:rsidRPr="00884955">
        <w:rPr>
          <w:rFonts w:ascii="Times New Roman" w:hAnsi="Times New Roman" w:cs="Times New Roman"/>
          <w:sz w:val="24"/>
          <w:szCs w:val="24"/>
          <w:lang w:val="en-US"/>
        </w:rPr>
        <w:t xml:space="preserve"> </w:t>
      </w:r>
      <w:r w:rsidR="00024509">
        <w:rPr>
          <w:rFonts w:ascii="Times New Roman" w:hAnsi="Times New Roman" w:cs="Times New Roman"/>
          <w:sz w:val="24"/>
          <w:szCs w:val="24"/>
          <w:lang w:val="en-US"/>
        </w:rPr>
        <w:t>under</w:t>
      </w:r>
      <w:r w:rsidR="002F39FB" w:rsidRPr="00884955">
        <w:rPr>
          <w:rFonts w:ascii="Times New Roman" w:hAnsi="Times New Roman" w:cs="Times New Roman"/>
          <w:sz w:val="24"/>
          <w:szCs w:val="24"/>
          <w:lang w:val="en-US"/>
        </w:rPr>
        <w:t xml:space="preserve"> oligotrophic </w:t>
      </w:r>
      <w:r w:rsidR="0097280F" w:rsidRPr="00884955">
        <w:rPr>
          <w:rFonts w:ascii="Times New Roman" w:hAnsi="Times New Roman" w:cs="Times New Roman"/>
          <w:sz w:val="24"/>
          <w:szCs w:val="24"/>
          <w:lang w:val="en-US"/>
        </w:rPr>
        <w:t xml:space="preserve">conditions, </w:t>
      </w:r>
      <w:r w:rsidR="00882392" w:rsidRPr="00884955">
        <w:rPr>
          <w:rFonts w:ascii="Times New Roman" w:hAnsi="Times New Roman" w:cs="Times New Roman"/>
          <w:sz w:val="24"/>
          <w:szCs w:val="24"/>
          <w:lang w:val="en-US"/>
        </w:rPr>
        <w:t xml:space="preserve">growing a consistent biofilm </w:t>
      </w:r>
      <w:r w:rsidR="007470A6" w:rsidRPr="00884955">
        <w:rPr>
          <w:rFonts w:ascii="Times New Roman" w:hAnsi="Times New Roman" w:cs="Times New Roman"/>
          <w:sz w:val="24"/>
          <w:szCs w:val="24"/>
          <w:lang w:val="en-US"/>
        </w:rPr>
        <w:t xml:space="preserve">EPS </w:t>
      </w:r>
      <w:r w:rsidR="00882392" w:rsidRPr="00884955">
        <w:rPr>
          <w:rFonts w:ascii="Times New Roman" w:hAnsi="Times New Roman" w:cs="Times New Roman"/>
          <w:sz w:val="24"/>
          <w:szCs w:val="24"/>
          <w:lang w:val="en-US"/>
        </w:rPr>
        <w:t>matrix (Fig. 1, Table 1)</w:t>
      </w:r>
      <w:r w:rsidR="008B3CAA" w:rsidRPr="00884955">
        <w:rPr>
          <w:rFonts w:ascii="Times New Roman" w:hAnsi="Times New Roman" w:cs="Times New Roman"/>
          <w:sz w:val="24"/>
          <w:szCs w:val="24"/>
          <w:lang w:val="en-US"/>
        </w:rPr>
        <w:t xml:space="preserve"> that</w:t>
      </w:r>
      <w:r w:rsidR="0097280F" w:rsidRPr="00884955">
        <w:rPr>
          <w:rFonts w:ascii="Times New Roman" w:hAnsi="Times New Roman" w:cs="Times New Roman"/>
          <w:sz w:val="24"/>
          <w:szCs w:val="24"/>
          <w:lang w:val="en-US"/>
        </w:rPr>
        <w:t xml:space="preserve"> </w:t>
      </w:r>
      <w:r w:rsidR="008B3CAA" w:rsidRPr="00884955">
        <w:rPr>
          <w:rFonts w:ascii="Times New Roman" w:hAnsi="Times New Roman" w:cs="Times New Roman"/>
          <w:sz w:val="24"/>
          <w:szCs w:val="24"/>
          <w:lang w:val="en-US"/>
        </w:rPr>
        <w:t xml:space="preserve">encompasses </w:t>
      </w:r>
      <w:r w:rsidR="00882392" w:rsidRPr="00884955">
        <w:rPr>
          <w:rFonts w:ascii="Times New Roman" w:hAnsi="Times New Roman" w:cs="Times New Roman"/>
          <w:sz w:val="24"/>
          <w:szCs w:val="24"/>
          <w:lang w:val="en-US"/>
        </w:rPr>
        <w:t>black nodules of</w:t>
      </w:r>
      <w:r w:rsidR="0097280F" w:rsidRPr="00884955">
        <w:rPr>
          <w:rFonts w:ascii="Times New Roman" w:hAnsi="Times New Roman" w:cs="Times New Roman"/>
          <w:sz w:val="24"/>
          <w:szCs w:val="24"/>
          <w:lang w:val="en-US"/>
        </w:rPr>
        <w:t xml:space="preserve"> </w:t>
      </w:r>
      <w:proofErr w:type="spellStart"/>
      <w:r w:rsidR="0097280F" w:rsidRPr="00884955">
        <w:rPr>
          <w:rFonts w:ascii="Times New Roman" w:hAnsi="Times New Roman" w:cs="Times New Roman"/>
          <w:sz w:val="24"/>
          <w:szCs w:val="24"/>
          <w:lang w:val="en-US"/>
        </w:rPr>
        <w:t>b</w:t>
      </w:r>
      <w:r w:rsidR="008C4A25" w:rsidRPr="00884955">
        <w:rPr>
          <w:rFonts w:ascii="Times New Roman" w:hAnsi="Times New Roman" w:cs="Times New Roman"/>
          <w:sz w:val="24"/>
          <w:szCs w:val="24"/>
          <w:lang w:val="en-US"/>
        </w:rPr>
        <w:t>i</w:t>
      </w:r>
      <w:r w:rsidR="0097280F" w:rsidRPr="00884955">
        <w:rPr>
          <w:rFonts w:ascii="Times New Roman" w:hAnsi="Times New Roman" w:cs="Times New Roman"/>
          <w:sz w:val="24"/>
          <w:szCs w:val="24"/>
          <w:lang w:val="en-US"/>
        </w:rPr>
        <w:t>rnessite</w:t>
      </w:r>
      <w:proofErr w:type="spellEnd"/>
      <w:r w:rsidR="008C4A25" w:rsidRPr="00884955">
        <w:rPr>
          <w:rFonts w:ascii="Times New Roman" w:hAnsi="Times New Roman" w:cs="Times New Roman"/>
          <w:sz w:val="24"/>
          <w:szCs w:val="24"/>
          <w:lang w:val="en-US"/>
        </w:rPr>
        <w:t>-</w:t>
      </w:r>
      <w:r w:rsidR="0097280F" w:rsidRPr="00884955">
        <w:rPr>
          <w:rFonts w:ascii="Times New Roman" w:hAnsi="Times New Roman" w:cs="Times New Roman"/>
          <w:sz w:val="24"/>
          <w:szCs w:val="24"/>
          <w:lang w:val="en-US"/>
        </w:rPr>
        <w:t>t</w:t>
      </w:r>
      <w:r w:rsidR="008C4A25" w:rsidRPr="00884955">
        <w:rPr>
          <w:rFonts w:ascii="Times New Roman" w:hAnsi="Times New Roman" w:cs="Times New Roman"/>
          <w:sz w:val="24"/>
          <w:szCs w:val="24"/>
          <w:lang w:val="en-US"/>
        </w:rPr>
        <w:t>ype</w:t>
      </w:r>
      <w:r w:rsidR="0097280F" w:rsidRPr="00884955">
        <w:rPr>
          <w:rFonts w:ascii="Times New Roman" w:hAnsi="Times New Roman" w:cs="Times New Roman"/>
          <w:sz w:val="24"/>
          <w:szCs w:val="24"/>
          <w:lang w:val="en-US"/>
        </w:rPr>
        <w:t xml:space="preserve"> minerals</w:t>
      </w:r>
      <w:r w:rsidR="00882392" w:rsidRPr="00884955">
        <w:rPr>
          <w:rFonts w:ascii="Times New Roman" w:hAnsi="Times New Roman" w:cs="Times New Roman"/>
          <w:sz w:val="24"/>
          <w:szCs w:val="24"/>
          <w:lang w:val="en-US"/>
        </w:rPr>
        <w:t xml:space="preserve"> (Fig. 1 and 3),</w:t>
      </w:r>
      <w:r w:rsidR="0097280F" w:rsidRPr="00884955">
        <w:rPr>
          <w:rFonts w:ascii="Times New Roman" w:hAnsi="Times New Roman" w:cs="Times New Roman"/>
          <w:sz w:val="24"/>
          <w:szCs w:val="24"/>
          <w:lang w:val="en-US"/>
        </w:rPr>
        <w:t xml:space="preserve"> </w:t>
      </w:r>
      <w:r w:rsidR="006376C8" w:rsidRPr="00884955">
        <w:rPr>
          <w:rFonts w:ascii="Times New Roman" w:hAnsi="Times New Roman" w:cs="Times New Roman"/>
          <w:sz w:val="24"/>
          <w:szCs w:val="24"/>
          <w:lang w:val="en-US"/>
        </w:rPr>
        <w:t xml:space="preserve">organized in nanoflower structures </w:t>
      </w:r>
      <w:r w:rsidR="0097280F" w:rsidRPr="00884955">
        <w:rPr>
          <w:rFonts w:ascii="Times New Roman" w:hAnsi="Times New Roman" w:cs="Times New Roman"/>
          <w:sz w:val="24"/>
          <w:szCs w:val="24"/>
          <w:lang w:val="en-US"/>
        </w:rPr>
        <w:t xml:space="preserve">with </w:t>
      </w:r>
      <w:r w:rsidR="008C4A25" w:rsidRPr="00884955">
        <w:rPr>
          <w:rFonts w:ascii="Times New Roman" w:hAnsi="Times New Roman" w:cs="Times New Roman"/>
          <w:sz w:val="24"/>
          <w:szCs w:val="24"/>
          <w:lang w:val="en-US"/>
        </w:rPr>
        <w:t>nano-</w:t>
      </w:r>
      <w:r w:rsidR="0097280F" w:rsidRPr="00884955">
        <w:rPr>
          <w:rFonts w:ascii="Times New Roman" w:hAnsi="Times New Roman" w:cs="Times New Roman"/>
          <w:sz w:val="24"/>
          <w:szCs w:val="24"/>
          <w:lang w:val="en-US"/>
        </w:rPr>
        <w:t>layered crystals</w:t>
      </w:r>
      <w:r w:rsidR="00882392" w:rsidRPr="00884955">
        <w:rPr>
          <w:rFonts w:ascii="Times New Roman" w:hAnsi="Times New Roman" w:cs="Times New Roman"/>
          <w:sz w:val="24"/>
          <w:szCs w:val="24"/>
          <w:lang w:val="en-US"/>
        </w:rPr>
        <w:t xml:space="preserve"> </w:t>
      </w:r>
      <w:r w:rsidR="0097280F" w:rsidRPr="00884955">
        <w:rPr>
          <w:rFonts w:ascii="Times New Roman" w:hAnsi="Times New Roman" w:cs="Times New Roman"/>
          <w:sz w:val="24"/>
          <w:szCs w:val="24"/>
          <w:lang w:val="en-US"/>
        </w:rPr>
        <w:t>(Fig.</w:t>
      </w:r>
      <w:r w:rsidR="008F4D52">
        <w:rPr>
          <w:rFonts w:ascii="Times New Roman" w:hAnsi="Times New Roman" w:cs="Times New Roman"/>
          <w:sz w:val="24"/>
          <w:szCs w:val="24"/>
          <w:lang w:val="en-US"/>
        </w:rPr>
        <w:t xml:space="preserve"> </w:t>
      </w:r>
      <w:r w:rsidR="0097280F" w:rsidRPr="00884955">
        <w:rPr>
          <w:rFonts w:ascii="Times New Roman" w:hAnsi="Times New Roman" w:cs="Times New Roman"/>
          <w:sz w:val="24"/>
          <w:szCs w:val="24"/>
          <w:lang w:val="en-US"/>
        </w:rPr>
        <w:t xml:space="preserve">2). </w:t>
      </w:r>
    </w:p>
    <w:p w14:paraId="15687507" w14:textId="3B4F396F" w:rsidR="00402129" w:rsidRPr="00AF74AC" w:rsidRDefault="00F410F8" w:rsidP="00C25D17">
      <w:pPr>
        <w:spacing w:after="0" w:line="480" w:lineRule="auto"/>
        <w:rPr>
          <w:rFonts w:ascii="Times New Roman" w:hAnsi="Times New Roman" w:cs="Times New Roman"/>
          <w:sz w:val="24"/>
          <w:szCs w:val="24"/>
          <w:lang w:val="en-US"/>
        </w:rPr>
      </w:pPr>
      <w:r w:rsidRPr="00884955">
        <w:rPr>
          <w:rFonts w:ascii="Times New Roman" w:hAnsi="Times New Roman" w:cs="Times New Roman"/>
          <w:sz w:val="24"/>
          <w:szCs w:val="24"/>
          <w:lang w:val="en-US"/>
        </w:rPr>
        <w:t>The EPS matrix of biofilm</w:t>
      </w:r>
      <w:r w:rsidR="00A40A3B" w:rsidRPr="00884955">
        <w:rPr>
          <w:rFonts w:ascii="Times New Roman" w:hAnsi="Times New Roman" w:cs="Times New Roman"/>
          <w:sz w:val="24"/>
          <w:szCs w:val="24"/>
          <w:lang w:val="en-US"/>
        </w:rPr>
        <w:t>s</w:t>
      </w:r>
      <w:r w:rsidRPr="00884955">
        <w:rPr>
          <w:rFonts w:ascii="Times New Roman" w:hAnsi="Times New Roman" w:cs="Times New Roman"/>
          <w:sz w:val="24"/>
          <w:szCs w:val="24"/>
          <w:lang w:val="en-US"/>
        </w:rPr>
        <w:t xml:space="preserve"> plays a fundamental role in Mn adsorption and oxidation</w:t>
      </w:r>
      <w:r w:rsidR="00A40A3B" w:rsidRPr="00884955">
        <w:rPr>
          <w:rFonts w:ascii="Times New Roman" w:hAnsi="Times New Roman" w:cs="Times New Roman"/>
          <w:sz w:val="24"/>
          <w:szCs w:val="24"/>
          <w:lang w:val="en-US"/>
        </w:rPr>
        <w:t xml:space="preserve"> </w:t>
      </w:r>
      <w:r w:rsidR="00A40A3B" w:rsidRPr="00884955">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{"citationID":"cjvTOufA","properties":{"formattedCitation":"(Li et al., 2016; Toner et al., 2005)","plainCitation":"(Li et al., 2016; Toner et al., 2005)","noteIndex":0},"citationItems":[{"id":1230,"uris":["http://zotero.org/groups/5035977/items/5KDGPK6J"],"itemData":{"id":1230,"type":"article-journal","abstract":"In this study, three bacteria with high Fe- and Mn-oxidizing capabilities were isolated from groundwater well sludge and identified as Acinetobacter sp., Bacillus megaterium and Sphingobacterium sp. The maximum removal ratios of Fe and Mn (99.75% and 96.69%) were obtained by an optimal combination of the bacteria at a temperature of 20.15°C, pH 7.09 and an inoculum size of 2.08%. Four lab-scale biofilters were tested in parallel for the removal of iron and manganese ions from groundwater. The results indicated that the Fe/Mn removal ratios of biofilter R4, which was inoculated with iron- and manganese-oxidizing bacteria and a biofilm-forming bacterium, were approximately 95% for each metal during continuous operation and were better than the other biofilters. This study demonstrated that the biofilm-forming bacterium could promote the immobilization of the iron- and manganese-oxidizing bacteria on the biofilters and enhance the removal efficiency of iron and manganese ions from groundwater.","container-title":"Bioresource Technology","DOI":"10.1016/j.biortech.2016.08.020","ISSN":"1873-2976","journalAbbreviation":"Bioresour Technol","language":"eng","note":"PMID: 27566515","page":"76-84","source":"PubMed","title":"Immobilization of iron- and manganese-oxidizing bacteria with a biofilm-forming bacterium for the effective removal of iron and manganese from groundwater","volume":"220","author":[{"family":"Li","given":"Chunyan"},{"family":"Wang","given":"Shuting"},{"family":"Du","given":"Xiaopeng"},{"family":"Cheng","given":"Xiaosong"},{"family":"Fu","given":"Meng"},{"family":"Hou","given":"Ning"},{"family":"Li","given":"Dapeng"}],"issued":{"date-parts":[["2016",11]]}}},{"id":1227,"uris":["http://zotero.org/groups/5035977/items/2UMBYE8N"],"itemData":{"id":1227,"type":"article-journal","abstract":"Pseudomonas putida strain MnB1, a biofilm-forming bacterial culture, was used as a model for the study of bacterial Mn oxidation in freshwater and soil environments. The oxidation of aqueous Mn+2 [Mn+2(aq)] by P. putida was characterized by spatially and temporally resolving the oxidation state of Mn in the presence of a bacterial biofilm, using scanning transmission X-ray microscopy (STXM) combined with near-edge X-ray absorption fine structure (NEXAFS) spectroscopy at the Mn L2,3 absorption edges. Subsamples were collected from growth flasks containing 0.1 and 1 mM total Mn at 16, 24, 36, and 48 h after inoculation. Immediately after collection, the unprocessed hydrated subsamples were imaged at a 40-nm resolution. Manganese NEXAFS spectra were extracted from X-ray energy sequences of STXM images (stacks) and fit with linear combinations of well-characterized reference spectra to obtain quantitative relative abundances of Mn(II), Mn(III), and Mn(IV). Careful consideration was given to uncertainty in the normalization of the reference spectra, choice of reference compounds, and chemical changes due to radiation damage. The STXM results confirm that Mn+2(aq) was removed from solution by P. putida and was concentrated as Mn(III) and Mn(IV) immediately adjacent to the bacterial cells. The Mn precipitates were completely enveloped by bacterial biofilm material. The distribution of Mn oxidation states was spatially heterogeneous within and between the clusters of bacterial cells. Scanning transmission X-ray microscopy is a promising tool for advancing the study of hydrated interfaces between minerals and bacteria, particularly in cases where the structure of bacterial biofilms needs to be maintained.","container-title":"Applied and Environmental Microbiology","DOI":"10.1128/AEM.71.3.1300-1310.2005","ISSN":"0099-2240","issue":"3","journalAbbreviation":"Appl Environ Microbiol","note":"PMID: 15746332\nPMCID: PMC1065152","page":"1300-1310","source":"PubMed Central","title":"Spatially Resolved Characterization of Biogenic Manganese Oxide Production within a Bacterial Biofilm","volume":"71","author":[{"family":"Toner","given":"Brandy"},{"family":"Fakra","given":"Sirine"},{"family":"Villalobos","given":"Mario"},{"family":"Warwick","given":"Tony"},{"family":"Sposito","given":"Garrison"}],"issued":{"date-parts":[["2005",3]]}}}],"schema":"https://github.com/citation-style-language/schema/raw/master/csl-citation.json"} </w:instrText>
      </w:r>
      <w:r w:rsidR="00A40A3B" w:rsidRPr="00884955">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(Li et al., 2016; Toner et al., 2005)</w:t>
      </w:r>
      <w:r w:rsidR="00A40A3B" w:rsidRPr="00884955">
        <w:rPr>
          <w:rFonts w:ascii="Times New Roman" w:hAnsi="Times New Roman" w:cs="Times New Roman"/>
          <w:sz w:val="24"/>
          <w:szCs w:val="24"/>
          <w:lang w:val="en-US"/>
        </w:rPr>
        <w:fldChar w:fldCharType="end"/>
      </w:r>
      <w:r w:rsidRPr="00884955">
        <w:rPr>
          <w:rFonts w:ascii="Times New Roman" w:hAnsi="Times New Roman" w:cs="Times New Roman"/>
          <w:sz w:val="24"/>
          <w:szCs w:val="24"/>
          <w:lang w:val="en-US"/>
        </w:rPr>
        <w:t xml:space="preserve">, as </w:t>
      </w:r>
      <w:r w:rsidR="00A40A3B" w:rsidRPr="00884955">
        <w:rPr>
          <w:rFonts w:ascii="Times New Roman" w:hAnsi="Times New Roman" w:cs="Times New Roman"/>
          <w:sz w:val="24"/>
          <w:szCs w:val="24"/>
          <w:lang w:val="en-US"/>
        </w:rPr>
        <w:t xml:space="preserve">Mn-oxidizing organisms utilize secreted organic molecules as templates for mineral growth </w:t>
      </w:r>
      <w:r w:rsidR="00A40A3B" w:rsidRPr="00884955">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{"citationID":"WoKhSocZ","properties":{"formattedCitation":"(Emerson et al., 1989)","plainCitation":"(Emerson et al., 1989)","noteIndex":0},"citationItems":[{"id":1236,"uris":["http://zotero.org/groups/5035977/items/HK4ZEA7F"],"itemData":{"id":1236,"type":"article-journal","abstract":"Structures resembling Metallogenium spp. were observed in agar and in liquid cultures of a Mn-oxidizing basidiomycetous fungus only when Mn2+ was oxidized. Fungal viability was necessary for formation of the structures; Mn2+ concentration and the presence or absence of agar in the medium were important factors determining their morphology. Slide cultures revealed no identifiable cells in any stage of development. Fluorescent dyes that stained nucleic acids and polysaccharides in the fungal hyphae did not stain the Metallogenium-like structures. Likewise, Rhodamine 123, a fluorescent probe for membrane potential, stained fungal mitochondria, but did not stain the structures. Thin sections through the structures showed no biological membranes or other cellular features. Only the characteristic ultrastructure of biological Mn oxides were observed in serial thin sections. In agar, unfixed structures disappeared permanently during reduction of Mn oxides with hydroxylamine. Glutaraldehyde fixation stabilized these structures. Fixed structures lost most of their original phase density during reduction with hydroxylamine, but continuous microscopic observations showed that their phase density could be restored by staining with Coomassie blue. Structures that formed in liquid medium did not require stabilization with glutaraldehyde during reduction of Mn oxides. They, too, lost their original phase density during reduction with hydroxylamine; phase density could be restored by staining with cationic colloidal iron or Coomassie blue. The results suggest that the Metallogenium-like structures were formed as a result of Mn oxidation associated with exopolymers produced by the fungus.","container-title":"Archives of Microbiology","DOI":"10.1007/BF00413134","ISSN":"1432-072X","issue":"3","journalAbbreviation":"Arch. Microbiol.","language":"en","page":"223-231","source":"Springer Link","title":"Formation of Metallogenium-like structures by a manganese-oxiding fungus","volume":"151","author":[{"family":"Emerson","given":"David"},{"family":"Garen","given":"Rhea E."},{"family":"Ghiorse","given":"William C."}],"issued":{"date-parts":[["1989",2,1]]}}}],"schema":"https://github.com/citation-style-language/schema/raw/master/csl-citation.json"} </w:instrText>
      </w:r>
      <w:r w:rsidR="00A40A3B" w:rsidRPr="00884955">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(Emerson et al., 1989)</w:t>
      </w:r>
      <w:r w:rsidR="00A40A3B" w:rsidRPr="00884955">
        <w:rPr>
          <w:rFonts w:ascii="Times New Roman" w:hAnsi="Times New Roman" w:cs="Times New Roman"/>
          <w:sz w:val="24"/>
          <w:szCs w:val="24"/>
          <w:lang w:val="en-US"/>
        </w:rPr>
        <w:fldChar w:fldCharType="end"/>
      </w:r>
      <w:r w:rsidR="00A40A3B" w:rsidRPr="00884955">
        <w:rPr>
          <w:rFonts w:ascii="Times New Roman" w:hAnsi="Times New Roman" w:cs="Times New Roman"/>
          <w:sz w:val="24"/>
          <w:szCs w:val="24"/>
          <w:lang w:val="en-US"/>
        </w:rPr>
        <w:t>.</w:t>
      </w:r>
      <w:r w:rsidR="005834F1" w:rsidRPr="00884955">
        <w:rPr>
          <w:rFonts w:ascii="Times New Roman" w:hAnsi="Times New Roman" w:cs="Times New Roman"/>
          <w:sz w:val="24"/>
          <w:szCs w:val="24"/>
          <w:lang w:val="en-US"/>
        </w:rPr>
        <w:t xml:space="preserve"> </w:t>
      </w:r>
      <w:r w:rsidRPr="00884955">
        <w:rPr>
          <w:rFonts w:ascii="Times New Roman" w:hAnsi="Times New Roman" w:cs="Times New Roman"/>
          <w:sz w:val="24"/>
          <w:szCs w:val="24"/>
          <w:lang w:val="en-US"/>
        </w:rPr>
        <w:t>There is a strong connection between</w:t>
      </w:r>
      <w:r w:rsidRPr="00AF74AC">
        <w:rPr>
          <w:rFonts w:ascii="Times New Roman" w:hAnsi="Times New Roman" w:cs="Times New Roman"/>
          <w:sz w:val="24"/>
          <w:szCs w:val="24"/>
          <w:lang w:val="en-US"/>
        </w:rPr>
        <w:t xml:space="preserve"> biomacromolecules and </w:t>
      </w:r>
      <w:proofErr w:type="spellStart"/>
      <w:r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Pr="00AF74AC">
        <w:rPr>
          <w:rFonts w:ascii="Times New Roman" w:hAnsi="Times New Roman" w:cs="Times New Roman"/>
          <w:sz w:val="24"/>
          <w:szCs w:val="24"/>
          <w:lang w:val="en-US"/>
        </w:rPr>
        <w:t xml:space="preserve"> deposition in natural environments</w:t>
      </w:r>
      <w:r w:rsidR="00A47076" w:rsidRPr="00AF74AC">
        <w:rPr>
          <w:rFonts w:ascii="Times New Roman" w:hAnsi="Times New Roman" w:cs="Times New Roman"/>
          <w:sz w:val="24"/>
          <w:szCs w:val="24"/>
          <w:lang w:val="en-US"/>
        </w:rPr>
        <w:t xml:space="preserve"> </w:t>
      </w:r>
      <w:r w:rsidR="00A47076"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{"citationID":"gcmqjqXK","properties":{"formattedCitation":"(Huangfu et al., 2019)","plainCitation":"(Huangfu et al., 2019)","noteIndex":0},"citationItems":[{"id":1243,"uris":["http://zotero.org/groups/5035977/items/TI9H76KA"],"itemData":{"id":1243,"type":"article-journal","abstract":"The initial deposition kinetics of colloidal MnO2 on three representative surfaces in aquatic systems (i.e., silica, magnetite, and alumina) in NaNO3 solution were investigated in the presence of model constituents, including humic acid (HA), a polysaccharide (alginate), and a protein (bovine serum albumin (BSA), using laboratory quartz crystal microbalance with dissipation monitoring equipment (QCM-D). The results indicated that the deposition behaviors of MnO2 colloids on three surfaces were in good agreement with classical Derjaguin–Landau–Verwey–Overbeek (DLVO) theory. Critical deposition concentrations (CDC) were determined to be 15.5 mM NaNO3 and 9.0 mM NaNO3 when colloidal MnO2 was deposited onto silica and magnetite, respectively. Both HA and alginate could largely retard the deposition of MnO2 colloids onto three selected surfaces due to steric repulsion, and HA was more effective in decreasing the deposition rate relative to alginate. However, the presence of BSA can provide more attractive deposition site and thus lead to greater deposition behavior of MnO2 colloids onto surfaces. The dissipative properties of the deposited layer were also influenced by surface type, electrolyte concentration, and organic matter characteristics. Overall, these results provide insights into the deposition behavior of MnO2 colloids on environmental surfaces and have significant implications for predicting the transport potential of common MnO2 colloids in natural environments and engineered systems.","container-title":"Environmental Science &amp; Technology","DOI":"10.1021/acs.est.8b04274","ISSN":"0013-936X","issue":"1","journalAbbreviation":"Environ. Sci. Technol.","note":"publisher: American Chemical Society","page":"146-156","source":"ACS Publications","title":"Deposition Kinetics of Colloidal Manganese Dioxide onto Representative Surfaces in Aquatic Environments: The Role of Humic Acid and Biomacromolecules","title-short":"Deposition Kinetics of Colloidal Manganese Dioxide onto Representative Surfaces in Aquatic Environments","volume":"53","author":[{"family":"Huangfu","given":"Xiaoliu"},{"family":"Ma","given":"Chengxue"},{"family":"Huang","given":"Ruixing"},{"family":"He","given":"Qiang"},{"family":"Liu","given":"Caihong"},{"family":"Zhou","given":"Jian"},{"family":"Jiang","given":"Jin"},{"family":"Ma","given":"Jun"},{"family":"Zhu","given":"Yinying"},{"family":"Huang","given":"Muhua"}],"issued":{"date-parts":[["2019",1,2]]}}}],"schema":"https://github.com/citation-style-language/schema/raw/master/csl-citation.json"} </w:instrText>
      </w:r>
      <w:r w:rsidR="00A47076"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(Huangfu et al., 2019)</w:t>
      </w:r>
      <w:r w:rsidR="00A47076" w:rsidRPr="00AF74AC">
        <w:rPr>
          <w:rFonts w:ascii="Times New Roman" w:hAnsi="Times New Roman" w:cs="Times New Roman"/>
          <w:sz w:val="24"/>
          <w:szCs w:val="24"/>
          <w:lang w:val="en-US"/>
        </w:rPr>
        <w:fldChar w:fldCharType="end"/>
      </w:r>
      <w:r w:rsidRPr="00AF74AC">
        <w:rPr>
          <w:rFonts w:ascii="Times New Roman" w:hAnsi="Times New Roman" w:cs="Times New Roman"/>
          <w:sz w:val="24"/>
          <w:szCs w:val="24"/>
          <w:lang w:val="en-US"/>
        </w:rPr>
        <w:t>; t</w:t>
      </w:r>
      <w:r w:rsidR="005834F1" w:rsidRPr="00AF74AC">
        <w:rPr>
          <w:rFonts w:ascii="Times New Roman" w:hAnsi="Times New Roman" w:cs="Times New Roman"/>
          <w:sz w:val="24"/>
          <w:szCs w:val="24"/>
          <w:lang w:val="en-US"/>
        </w:rPr>
        <w:t xml:space="preserve">his connects with the role of </w:t>
      </w:r>
      <w:proofErr w:type="spellStart"/>
      <w:r w:rsidR="005834F1"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005834F1" w:rsidRPr="00AF74AC">
        <w:rPr>
          <w:rFonts w:ascii="Times New Roman" w:hAnsi="Times New Roman" w:cs="Times New Roman"/>
          <w:sz w:val="24"/>
          <w:szCs w:val="24"/>
          <w:lang w:val="en-US"/>
        </w:rPr>
        <w:t xml:space="preserve"> not only in converting, but likely </w:t>
      </w:r>
      <w:r w:rsidR="00A40A3B" w:rsidRPr="00AF74AC">
        <w:rPr>
          <w:rFonts w:ascii="Times New Roman" w:hAnsi="Times New Roman" w:cs="Times New Roman"/>
          <w:sz w:val="24"/>
          <w:szCs w:val="24"/>
          <w:lang w:val="en-US"/>
        </w:rPr>
        <w:t xml:space="preserve">also </w:t>
      </w:r>
      <w:r w:rsidR="005834F1" w:rsidRPr="00AF74AC">
        <w:rPr>
          <w:rFonts w:ascii="Times New Roman" w:hAnsi="Times New Roman" w:cs="Times New Roman"/>
          <w:sz w:val="24"/>
          <w:szCs w:val="24"/>
          <w:lang w:val="en-US"/>
        </w:rPr>
        <w:t xml:space="preserve">preserving organic carbon in oligotrophic </w:t>
      </w:r>
      <w:r w:rsidR="00534C45" w:rsidRPr="00AF74AC">
        <w:rPr>
          <w:rFonts w:ascii="Times New Roman" w:hAnsi="Times New Roman" w:cs="Times New Roman"/>
          <w:sz w:val="24"/>
          <w:szCs w:val="24"/>
          <w:lang w:val="en-US"/>
        </w:rPr>
        <w:t>conditions</w:t>
      </w:r>
      <w:r w:rsidR="00B61C93" w:rsidRPr="00AF74AC">
        <w:rPr>
          <w:rFonts w:ascii="Times New Roman" w:hAnsi="Times New Roman" w:cs="Times New Roman"/>
          <w:sz w:val="24"/>
          <w:szCs w:val="24"/>
          <w:lang w:val="en-US"/>
        </w:rPr>
        <w:t xml:space="preserve"> </w:t>
      </w:r>
      <w:r w:rsidR="00B61C93"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{"citationID":"vIX3kPOV","properties":{"formattedCitation":"(Estes et al., 2017)","plainCitation":"(Estes et al., 2017)","noteIndex":0},"citationItems":[{"id":1240,"uris":["http://zotero.org/groups/5035977/items/A7LMMAHR"],"itemData":{"id":1240,"type":"article-journal","abstract":"Manganese (Mn) oxides participate in a range of interactions with organic carbon (OC) that can lead to either carbon degradation or preservation. Here, we examine the abundance and composition of OC associated with biogenic and environmental Mn oxides to elucidate the role of Mn oxides as a reservoir for carbon and their potential for selective partitioning of particular carbon species. Mn oxides precipitated in natural brackish waters and by Mn(II)-oxidizing marine bacteria and terrestrial fungi harbor considerable levels of organic carbon (4.1–17.0 mol OC per kg mineral) compared to ferromanganese cave deposits which contain 1–2 orders of magnitude lower OC. Spectroscopic analyses indicate that the chemical composition of Mn oxide-associated OC from microbial cultures is homogeneous with bacterial Mn oxides hosting primarily proteinaceous carbon and fungal Mn oxides containing both protein- and lipopolysaccharide-like carbon. The bacterial Mn oxide-hosted proteins are involved in both Mn(II) oxidation and metal binding by these bacterial species and could be involved in the mineral nucleation process as well. By comparison, the composition of OC associated with Mn oxides formed in natural settings (brackish waters and particularly in cave ferromanganese rock coatings) is more spatially and chemically heterogeneous. Cave Mn oxide-associated organic material is enriched in aliphatic C, which together with the lower carbon concentrations, points to more extensive microbial or mineral processing of carbon in this system relative to the other systems examined in this study, and as would be expected in oligotrophic cave environments. This study highlights Mn oxides as a reservoir for carbon in varied environments. The presence and in some cases dominance of proteinaceous carbon within the biogenic and natural Mn oxides may contribute to preferential preservation of proteins in sediments and dominance of protein-dependent metabolisms in the subsurface biosphere.","container-title":"Geobiology","DOI":"10.1111/gbi.12195","ISSN":"1472-4669","issue":"1","language":"en","note":"_eprint: https://onlinelibrary.wiley.com/doi/pdf/10.1111/gbi.12195","page":"158-172","source":"Wiley Online Library","title":"Biogenic manganese oxides as reservoirs of organic carbon and proteins in terrestrial and marine environments","volume":"15","author":[{"family":"Estes","given":"E. R."},{"family":"Andeer","given":"P. F."},{"family":"Nordlund","given":"D."},{"family":"Wankel","given":"S. D."},{"family":"Hansel","given":"C. M."}],"issued":{"date-parts":[["2017"]]}}}],"schema":"https://github.com/citation-style-language/schema/raw/master/csl-citation.json"} </w:instrText>
      </w:r>
      <w:r w:rsidR="00B61C93"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(Estes et al., 2017)</w:t>
      </w:r>
      <w:r w:rsidR="00B61C93" w:rsidRPr="00AF74AC">
        <w:rPr>
          <w:rFonts w:ascii="Times New Roman" w:hAnsi="Times New Roman" w:cs="Times New Roman"/>
          <w:sz w:val="24"/>
          <w:szCs w:val="24"/>
          <w:lang w:val="en-US"/>
        </w:rPr>
        <w:fldChar w:fldCharType="end"/>
      </w:r>
      <w:r w:rsidR="005834F1" w:rsidRPr="00AF74AC">
        <w:rPr>
          <w:rFonts w:ascii="Times New Roman" w:hAnsi="Times New Roman" w:cs="Times New Roman"/>
          <w:sz w:val="24"/>
          <w:szCs w:val="24"/>
          <w:lang w:val="en-US"/>
        </w:rPr>
        <w:t xml:space="preserve">. </w:t>
      </w:r>
      <w:r w:rsidR="00CD4330" w:rsidRPr="00AF74AC">
        <w:rPr>
          <w:rFonts w:ascii="Times New Roman" w:hAnsi="Times New Roman" w:cs="Times New Roman"/>
          <w:sz w:val="24"/>
          <w:szCs w:val="24"/>
          <w:lang w:val="en-US"/>
        </w:rPr>
        <w:t>The</w:t>
      </w:r>
      <w:r w:rsidR="00882392" w:rsidRPr="00AF74AC">
        <w:rPr>
          <w:rFonts w:ascii="Times New Roman" w:hAnsi="Times New Roman" w:cs="Times New Roman"/>
          <w:sz w:val="24"/>
          <w:szCs w:val="24"/>
          <w:lang w:val="en-US"/>
        </w:rPr>
        <w:t xml:space="preserve"> </w:t>
      </w:r>
      <w:r w:rsidR="002930C4" w:rsidRPr="00AF74AC">
        <w:rPr>
          <w:rFonts w:ascii="Times New Roman" w:hAnsi="Times New Roman" w:cs="Times New Roman"/>
          <w:sz w:val="24"/>
          <w:szCs w:val="24"/>
          <w:lang w:val="en-US"/>
        </w:rPr>
        <w:t xml:space="preserve">microbial </w:t>
      </w:r>
      <w:r w:rsidR="00882392" w:rsidRPr="00AF74AC">
        <w:rPr>
          <w:rFonts w:ascii="Times New Roman" w:hAnsi="Times New Roman" w:cs="Times New Roman"/>
          <w:sz w:val="24"/>
          <w:szCs w:val="24"/>
          <w:lang w:val="en-US"/>
        </w:rPr>
        <w:t>enzymatic oxidation activity</w:t>
      </w:r>
      <w:r w:rsidR="00CD4330" w:rsidRPr="00AF74AC">
        <w:rPr>
          <w:rFonts w:ascii="Times New Roman" w:hAnsi="Times New Roman" w:cs="Times New Roman"/>
          <w:sz w:val="24"/>
          <w:szCs w:val="24"/>
          <w:lang w:val="en-US"/>
        </w:rPr>
        <w:t xml:space="preserve"> </w:t>
      </w:r>
      <w:r w:rsidR="00882392" w:rsidRPr="00AF74AC">
        <w:rPr>
          <w:rFonts w:ascii="Times New Roman" w:hAnsi="Times New Roman" w:cs="Times New Roman"/>
          <w:sz w:val="24"/>
          <w:szCs w:val="24"/>
          <w:lang w:val="en-US"/>
        </w:rPr>
        <w:t>contributes to</w:t>
      </w:r>
      <w:r w:rsidR="00777A3A" w:rsidRPr="00AF74AC">
        <w:rPr>
          <w:rFonts w:ascii="Times New Roman" w:hAnsi="Times New Roman" w:cs="Times New Roman"/>
          <w:sz w:val="24"/>
          <w:szCs w:val="24"/>
          <w:lang w:val="en-US"/>
        </w:rPr>
        <w:t xml:space="preserve"> the</w:t>
      </w:r>
      <w:r w:rsidR="00882392" w:rsidRPr="00AF74AC">
        <w:rPr>
          <w:rFonts w:ascii="Times New Roman" w:hAnsi="Times New Roman" w:cs="Times New Roman"/>
          <w:sz w:val="24"/>
          <w:szCs w:val="24"/>
          <w:lang w:val="en-US"/>
        </w:rPr>
        <w:t xml:space="preserve"> continuous regeneration of </w:t>
      </w:r>
      <w:proofErr w:type="spellStart"/>
      <w:r w:rsidR="00882392"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002930C4" w:rsidRPr="00AF74AC">
        <w:rPr>
          <w:rFonts w:ascii="Times New Roman" w:hAnsi="Times New Roman" w:cs="Times New Roman"/>
          <w:sz w:val="24"/>
          <w:szCs w:val="24"/>
          <w:lang w:val="en-US"/>
        </w:rPr>
        <w:t xml:space="preserve"> nodules within the biofilm</w:t>
      </w:r>
      <w:r w:rsidR="00CD4330" w:rsidRPr="00AF74AC">
        <w:rPr>
          <w:rFonts w:ascii="Times New Roman" w:hAnsi="Times New Roman" w:cs="Times New Roman"/>
          <w:sz w:val="24"/>
          <w:szCs w:val="24"/>
          <w:lang w:val="en-US"/>
        </w:rPr>
        <w:t xml:space="preserve">, </w:t>
      </w:r>
      <w:r w:rsidR="002930C4" w:rsidRPr="00AF74AC">
        <w:rPr>
          <w:rFonts w:ascii="Times New Roman" w:hAnsi="Times New Roman" w:cs="Times New Roman"/>
          <w:sz w:val="24"/>
          <w:szCs w:val="24"/>
          <w:lang w:val="en-US"/>
        </w:rPr>
        <w:t>making their catalytic properties potentially unlimited</w:t>
      </w:r>
      <w:r w:rsidR="002B78AD" w:rsidRPr="00AF74AC">
        <w:rPr>
          <w:rFonts w:ascii="Times New Roman" w:hAnsi="Times New Roman" w:cs="Times New Roman"/>
          <w:sz w:val="24"/>
          <w:szCs w:val="24"/>
          <w:lang w:val="en-US"/>
        </w:rPr>
        <w:t xml:space="preserve"> as </w:t>
      </w:r>
      <w:r w:rsidR="00A40A3B" w:rsidRPr="00AF74AC">
        <w:rPr>
          <w:rFonts w:ascii="Times New Roman" w:hAnsi="Times New Roman" w:cs="Times New Roman"/>
          <w:sz w:val="24"/>
          <w:szCs w:val="24"/>
          <w:lang w:val="en-US"/>
        </w:rPr>
        <w:t xml:space="preserve">long </w:t>
      </w:r>
      <w:r w:rsidR="002B78AD" w:rsidRPr="00AF74AC">
        <w:rPr>
          <w:rFonts w:ascii="Times New Roman" w:hAnsi="Times New Roman" w:cs="Times New Roman"/>
          <w:sz w:val="24"/>
          <w:szCs w:val="24"/>
          <w:lang w:val="en-US"/>
        </w:rPr>
        <w:t>as Mn</w:t>
      </w:r>
      <w:r w:rsidR="002B78AD" w:rsidRPr="00AF74AC">
        <w:rPr>
          <w:rFonts w:ascii="Times New Roman" w:hAnsi="Times New Roman" w:cs="Times New Roman"/>
          <w:sz w:val="24"/>
          <w:szCs w:val="24"/>
          <w:vertAlign w:val="superscript"/>
          <w:lang w:val="en-US"/>
        </w:rPr>
        <w:t>2+</w:t>
      </w:r>
      <w:r w:rsidR="002B78AD" w:rsidRPr="00AF74AC">
        <w:rPr>
          <w:rFonts w:ascii="Times New Roman" w:hAnsi="Times New Roman" w:cs="Times New Roman"/>
          <w:sz w:val="24"/>
          <w:szCs w:val="24"/>
          <w:lang w:val="en-US"/>
        </w:rPr>
        <w:t xml:space="preserve"> is present in the medium</w:t>
      </w:r>
      <w:r w:rsidR="002930C4" w:rsidRPr="00AF74AC">
        <w:rPr>
          <w:rFonts w:ascii="Times New Roman" w:hAnsi="Times New Roman" w:cs="Times New Roman"/>
          <w:sz w:val="24"/>
          <w:szCs w:val="24"/>
          <w:lang w:val="en-US"/>
        </w:rPr>
        <w:t xml:space="preserve"> </w:t>
      </w:r>
      <w:r w:rsidR="00B446E1" w:rsidRPr="00AF74AC">
        <w:rPr>
          <w:rFonts w:ascii="Times New Roman" w:hAnsi="Times New Roman" w:cs="Times New Roman"/>
          <w:sz w:val="24"/>
          <w:szCs w:val="24"/>
          <w:lang w:val="en-US"/>
        </w:rPr>
        <w:fldChar w:fldCharType="begin"/>
      </w:r>
      <w:r w:rsidR="00A7681C">
        <w:rPr>
          <w:rFonts w:ascii="Times New Roman" w:hAnsi="Times New Roman" w:cs="Times New Roman"/>
          <w:sz w:val="24"/>
          <w:szCs w:val="24"/>
          <w:lang w:val="en-US"/>
        </w:rPr>
        <w:instrText xml:space="preserve"> ADDIN ZOTERO_ITEM CSL_CITATION {"citationID":"eOfPYTLT","properties":{"formattedCitation":"(Tran et al., 2018)","plainCitation":"(Tran et al., 2018)","noteIndex":0},"citationItems":[{"id":748,"uris":["http://zotero.org/groups/4931394/items/QV4DZ4ZJ"],"itemData":{"id":748,"type":"article-journal","container-title":"Journal of Hazardous Materials","DOI":"10.1016/j.jhazmat.2017.10.045","ISSN":"03043894","journalAbbreviation":"Journal of Hazardous Materials","language":"en","page":"350-359","source":"DOI.org (Crossref)","title":"Synergistic effects of biogenic manganese oxide and Mn(II)-oxidizing bacterium Pseudomonas putida strain MnB1 on the degradation of 17 α-ethinylestradiol","volume":"344","author":[{"family":"Tran","given":"Thi Nhung"},{"family":"Kim","given":"Do-Gun"},{"family":"Ko","given":"Seok-Oh"}],"issued":{"date-parts":[["2018",2]]}},"label":"page"}],"schema":"https://github.com/citation-style-language/schema/raw/master/csl-citation.json"} </w:instrText>
      </w:r>
      <w:r w:rsidR="00B446E1"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(Tran et al., 2018)</w:t>
      </w:r>
      <w:r w:rsidR="00B446E1" w:rsidRPr="00AF74AC">
        <w:rPr>
          <w:rFonts w:ascii="Times New Roman" w:hAnsi="Times New Roman" w:cs="Times New Roman"/>
          <w:sz w:val="24"/>
          <w:szCs w:val="24"/>
          <w:lang w:val="en-US"/>
        </w:rPr>
        <w:fldChar w:fldCharType="end"/>
      </w:r>
      <w:r w:rsidR="002B78AD" w:rsidRPr="00AF74AC">
        <w:rPr>
          <w:rFonts w:ascii="Times New Roman" w:hAnsi="Times New Roman" w:cs="Times New Roman"/>
          <w:sz w:val="24"/>
          <w:szCs w:val="24"/>
          <w:lang w:val="en-US"/>
        </w:rPr>
        <w:t xml:space="preserve">. </w:t>
      </w:r>
      <w:r w:rsidR="00D1157D" w:rsidRPr="00AF74AC">
        <w:rPr>
          <w:rFonts w:ascii="Times New Roman" w:hAnsi="Times New Roman" w:cs="Times New Roman"/>
          <w:sz w:val="24"/>
          <w:szCs w:val="24"/>
          <w:lang w:val="en-US"/>
        </w:rPr>
        <w:t xml:space="preserve">The reactivity of </w:t>
      </w:r>
      <w:proofErr w:type="spellStart"/>
      <w:r w:rsidR="00D1157D" w:rsidRPr="00AF74AC">
        <w:rPr>
          <w:rFonts w:ascii="Times New Roman" w:hAnsi="Times New Roman" w:cs="Times New Roman"/>
          <w:sz w:val="24"/>
          <w:szCs w:val="24"/>
          <w:lang w:val="en-US"/>
        </w:rPr>
        <w:t>Mn</w:t>
      </w:r>
      <w:r w:rsidR="00504BC4" w:rsidRPr="00AF74AC">
        <w:rPr>
          <w:rFonts w:ascii="Times New Roman" w:hAnsi="Times New Roman" w:cs="Times New Roman"/>
          <w:sz w:val="24"/>
          <w:szCs w:val="24"/>
          <w:lang w:val="en-US"/>
        </w:rPr>
        <w:t>Ox</w:t>
      </w:r>
      <w:proofErr w:type="spellEnd"/>
      <w:r w:rsidR="00D1157D" w:rsidRPr="00AF74AC">
        <w:rPr>
          <w:rFonts w:ascii="Times New Roman" w:hAnsi="Times New Roman" w:cs="Times New Roman"/>
          <w:sz w:val="24"/>
          <w:szCs w:val="24"/>
          <w:lang w:val="en-US"/>
        </w:rPr>
        <w:t xml:space="preserve"> with metal cations depends </w:t>
      </w:r>
      <w:r w:rsidR="00FE0EE5" w:rsidRPr="00AF74AC">
        <w:rPr>
          <w:rFonts w:ascii="Times New Roman" w:hAnsi="Times New Roman" w:cs="Times New Roman"/>
          <w:sz w:val="24"/>
          <w:szCs w:val="24"/>
          <w:lang w:val="en-US"/>
        </w:rPr>
        <w:t>on</w:t>
      </w:r>
      <w:r w:rsidR="00D1157D" w:rsidRPr="00AF74AC">
        <w:rPr>
          <w:rFonts w:ascii="Times New Roman" w:hAnsi="Times New Roman" w:cs="Times New Roman"/>
          <w:sz w:val="24"/>
          <w:szCs w:val="24"/>
          <w:lang w:val="en-US"/>
        </w:rPr>
        <w:t xml:space="preserve"> the </w:t>
      </w:r>
      <w:r w:rsidR="006922D0" w:rsidRPr="00AF74AC">
        <w:rPr>
          <w:rFonts w:ascii="Times New Roman" w:hAnsi="Times New Roman" w:cs="Times New Roman"/>
          <w:sz w:val="24"/>
          <w:szCs w:val="24"/>
          <w:lang w:val="en-US"/>
        </w:rPr>
        <w:t xml:space="preserve">fine </w:t>
      </w:r>
      <w:r w:rsidR="00D1157D" w:rsidRPr="00AF74AC">
        <w:rPr>
          <w:rFonts w:ascii="Times New Roman" w:hAnsi="Times New Roman" w:cs="Times New Roman"/>
          <w:sz w:val="24"/>
          <w:szCs w:val="24"/>
          <w:lang w:val="en-US"/>
        </w:rPr>
        <w:t>structure</w:t>
      </w:r>
      <w:r w:rsidR="000434CB" w:rsidRPr="00AF74AC">
        <w:rPr>
          <w:rFonts w:ascii="Times New Roman" w:hAnsi="Times New Roman" w:cs="Times New Roman"/>
          <w:sz w:val="24"/>
          <w:szCs w:val="24"/>
          <w:lang w:val="en-US"/>
        </w:rPr>
        <w:t xml:space="preserve"> of the oxides</w:t>
      </w:r>
      <w:r w:rsidR="00D1157D" w:rsidRPr="00AF74AC">
        <w:rPr>
          <w:rFonts w:ascii="Times New Roman" w:hAnsi="Times New Roman" w:cs="Times New Roman"/>
          <w:sz w:val="24"/>
          <w:szCs w:val="24"/>
          <w:lang w:val="en-US"/>
        </w:rPr>
        <w:t xml:space="preserve"> </w:t>
      </w:r>
      <w:r w:rsidR="00D1157D"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{"citationID":"iDkotSie","properties":{"formattedCitation":"(Spiro et al., 2010)","plainCitation":"(Spiro et al., 2010)","noteIndex":0},"citationItems":[{"id":1060,"uris":["http://zotero.org/groups/5035977/items/PWRKKC5J"],"itemData":{"id":1060,"type":"article-journal","abstract":"Microorganisms control the redox cycling of manganese in the natural environment. Although the homogeneous oxidation of Mn(II) to form manganese oxide minerals is slow, solid MnO2 is the stable form of manganese in the oxygenated portion of the biosphere. Diverse bacteria and fungi have evolved the ability to catalyze this process, producing the manganese oxides found in soils and sediments. Other bacteria have evolved to utilize MnO2 as a terminal electron acceptor in respiration. This Account summarizes the properties of Mn oxides produced by bacteria (bacteriogenic MnO2) and our current thinking about the biochemical mechanisms of bacterial Mn(II) oxidation. According to X-ray absorption spectroscopy and X-ray scattering studies, the MnO2 produced by bacteria consists of stacked hexagonal sheets of MnO6 octahedra, but these particles are extremely small and have numerous structural defects, particularly cation vacancies. The defects provide coordination sites for binding exogenous metal ions, which can be adsorbed to a high loading. As a result, bacterial production of MnO2 influences the bioavailability of these metals in the natural environment. Because of its high surface area and oxidizing power, bacteriogenic MnO2 efficiently degrades biologically recalcitrant organic molecules to lower-molecular-mass compounds, spurring interest in using these properties in the bioremediation of xenobiotic organic compounds. Finally, bacteriogenic MnO2 is reduced to soluble Mn(II) rapidly in the presence of exogenous ligands or sunlight. It can therefore help to regulate the bioavailability of Mn(II), which is known to protect organisms from superoxide radicals and is required to assemble the water-splitting complex in photosynthetic organisms. Bioinorganic chemists and microbiologists have long been interested in the biochemical mechanism of Mn(IV) oxide production. The reaction requires a two-electron oxidation of Mn(II), but genetic and biochemical evidence for several bacteria implicate multicopper oxidases (MCOs), which are only known to engage one-electron transfers from substrate to O2. In experiments with the exosporium of a Mn(II)-oxidizing Bacillus species, we could trap the one-electron oxidation product, Mn(III), as a pyrophosphate complex in an oxygen-dependent reaction inhibited by azide, consistent with MCO catalysis. The Mn(III) pyrophosphate complex can further act as a substrate, reacting in the presence of the exosporium to produce Mn(IV) oxide. Although this process appears to be unprecedented in biology, it is reminiscent of the oxidation of Fe(II) to form Fe2O3 in the ferritin iron storage protein. However, it includes a critical additional step of Mn(III) oxidation or disproportionation. We shall continue to investigate this biochemically unique process with purified enzymes.","container-title":"Accounts of Chemical Research","DOI":"10.1021/ar800232a","ISSN":"0001-4842","issue":"1","journalAbbreviation":"Acc. Chem. Res.","note":"publisher: American Chemical Society","page":"2-9","source":"ACS Publications","title":"Bacteriogenic Manganese Oxides","volume":"43","author":[{"family":"Spiro","given":"Thomas G."},{"family":"Bargar","given":"John R."},{"family":"Sposito","given":"Garrison"},{"family":"Tebo","given":"Bradley M."}],"issued":{"date-parts":[["2010",1,19]]}}}],"schema":"https://github.com/citation-style-language/schema/raw/master/csl-citation.json"} </w:instrText>
      </w:r>
      <w:r w:rsidR="00D1157D"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(Spiro et al., 2010)</w:t>
      </w:r>
      <w:r w:rsidR="00D1157D" w:rsidRPr="00AF74AC">
        <w:rPr>
          <w:rFonts w:ascii="Times New Roman" w:hAnsi="Times New Roman" w:cs="Times New Roman"/>
          <w:sz w:val="24"/>
          <w:szCs w:val="24"/>
          <w:lang w:val="en-US"/>
        </w:rPr>
        <w:fldChar w:fldCharType="end"/>
      </w:r>
      <w:r w:rsidR="000434CB" w:rsidRPr="00AF74AC">
        <w:rPr>
          <w:rFonts w:ascii="Times New Roman" w:hAnsi="Times New Roman" w:cs="Times New Roman"/>
          <w:sz w:val="24"/>
          <w:szCs w:val="24"/>
          <w:lang w:val="en-US"/>
        </w:rPr>
        <w:t>. Therefore,</w:t>
      </w:r>
      <w:r w:rsidR="00D1157D" w:rsidRPr="00AF74AC">
        <w:rPr>
          <w:rFonts w:ascii="Times New Roman" w:hAnsi="Times New Roman" w:cs="Times New Roman"/>
          <w:sz w:val="24"/>
          <w:szCs w:val="24"/>
          <w:lang w:val="en-US"/>
        </w:rPr>
        <w:t xml:space="preserve"> d</w:t>
      </w:r>
      <w:r w:rsidR="0070251A" w:rsidRPr="00AF74AC">
        <w:rPr>
          <w:rFonts w:ascii="Times New Roman" w:hAnsi="Times New Roman" w:cs="Times New Roman"/>
          <w:sz w:val="24"/>
          <w:szCs w:val="24"/>
          <w:lang w:val="en-US"/>
        </w:rPr>
        <w:t xml:space="preserve">etailed knowledge of </w:t>
      </w:r>
      <w:proofErr w:type="spellStart"/>
      <w:r w:rsidR="0070251A" w:rsidRPr="00AF74AC">
        <w:rPr>
          <w:rFonts w:ascii="Times New Roman" w:hAnsi="Times New Roman" w:cs="Times New Roman"/>
          <w:sz w:val="24"/>
          <w:szCs w:val="24"/>
          <w:lang w:val="en-US"/>
        </w:rPr>
        <w:t>MnOx</w:t>
      </w:r>
      <w:proofErr w:type="spellEnd"/>
      <w:r w:rsidR="0070251A" w:rsidRPr="00AF74AC">
        <w:rPr>
          <w:rFonts w:ascii="Times New Roman" w:hAnsi="Times New Roman" w:cs="Times New Roman"/>
          <w:sz w:val="24"/>
          <w:szCs w:val="24"/>
          <w:lang w:val="en-US"/>
        </w:rPr>
        <w:t xml:space="preserve"> structures formed by microorganisms living in a variety of environmental conditions can provide insight into how they </w:t>
      </w:r>
      <w:r w:rsidR="00D1157D" w:rsidRPr="00AF74AC">
        <w:rPr>
          <w:rFonts w:ascii="Times New Roman" w:hAnsi="Times New Roman" w:cs="Times New Roman"/>
          <w:sz w:val="24"/>
          <w:szCs w:val="24"/>
          <w:lang w:val="en-US"/>
        </w:rPr>
        <w:t xml:space="preserve">can </w:t>
      </w:r>
      <w:r w:rsidR="0070251A" w:rsidRPr="00AF74AC">
        <w:rPr>
          <w:rFonts w:ascii="Times New Roman" w:hAnsi="Times New Roman" w:cs="Times New Roman"/>
          <w:sz w:val="24"/>
          <w:szCs w:val="24"/>
          <w:lang w:val="en-US"/>
        </w:rPr>
        <w:t>ultimately</w:t>
      </w:r>
      <w:r w:rsidR="00FE0EE5" w:rsidRPr="00AF74AC">
        <w:rPr>
          <w:rFonts w:ascii="Times New Roman" w:hAnsi="Times New Roman" w:cs="Times New Roman"/>
          <w:sz w:val="24"/>
          <w:szCs w:val="24"/>
          <w:lang w:val="en-US"/>
        </w:rPr>
        <w:t xml:space="preserve"> be</w:t>
      </w:r>
      <w:r w:rsidR="0070251A" w:rsidRPr="00AF74AC">
        <w:rPr>
          <w:rFonts w:ascii="Times New Roman" w:hAnsi="Times New Roman" w:cs="Times New Roman"/>
          <w:sz w:val="24"/>
          <w:szCs w:val="24"/>
          <w:lang w:val="en-US"/>
        </w:rPr>
        <w:t xml:space="preserve"> </w:t>
      </w:r>
      <w:r w:rsidR="00D1157D" w:rsidRPr="00AF74AC">
        <w:rPr>
          <w:rFonts w:ascii="Times New Roman" w:hAnsi="Times New Roman" w:cs="Times New Roman"/>
          <w:sz w:val="24"/>
          <w:szCs w:val="24"/>
          <w:lang w:val="en-US"/>
        </w:rPr>
        <w:t>applied as catalysts</w:t>
      </w:r>
      <w:r w:rsidR="0070251A" w:rsidRPr="00AF74AC">
        <w:rPr>
          <w:rFonts w:ascii="Times New Roman" w:hAnsi="Times New Roman" w:cs="Times New Roman"/>
          <w:sz w:val="24"/>
          <w:szCs w:val="24"/>
          <w:lang w:val="en-US"/>
        </w:rPr>
        <w:t xml:space="preserve">. </w:t>
      </w:r>
      <w:r w:rsidR="00D1157D" w:rsidRPr="00AF74AC">
        <w:rPr>
          <w:rFonts w:ascii="Times New Roman" w:hAnsi="Times New Roman" w:cs="Times New Roman"/>
          <w:sz w:val="24"/>
          <w:szCs w:val="24"/>
          <w:lang w:val="en-US"/>
        </w:rPr>
        <w:t>Most</w:t>
      </w:r>
      <w:r w:rsidR="003C6C31" w:rsidRPr="00AF74AC">
        <w:rPr>
          <w:rFonts w:ascii="Times New Roman" w:hAnsi="Times New Roman" w:cs="Times New Roman"/>
          <w:sz w:val="24"/>
          <w:szCs w:val="24"/>
          <w:lang w:val="en-US"/>
        </w:rPr>
        <w:t xml:space="preserve"> of the knowledge on the </w:t>
      </w:r>
      <w:r w:rsidR="005D7A3C" w:rsidRPr="00AF74AC">
        <w:rPr>
          <w:rFonts w:ascii="Times New Roman" w:hAnsi="Times New Roman" w:cs="Times New Roman"/>
          <w:sz w:val="24"/>
          <w:szCs w:val="24"/>
          <w:lang w:val="en-US"/>
        </w:rPr>
        <w:t xml:space="preserve">catalytic </w:t>
      </w:r>
      <w:r w:rsidR="003C6C31" w:rsidRPr="00AF74AC">
        <w:rPr>
          <w:rFonts w:ascii="Times New Roman" w:hAnsi="Times New Roman" w:cs="Times New Roman"/>
          <w:sz w:val="24"/>
          <w:szCs w:val="24"/>
          <w:lang w:val="en-US"/>
        </w:rPr>
        <w:t xml:space="preserve">potential of biogenic </w:t>
      </w:r>
      <w:proofErr w:type="spellStart"/>
      <w:r w:rsidR="003C6C31" w:rsidRPr="00AF74AC">
        <w:rPr>
          <w:rFonts w:ascii="Times New Roman" w:hAnsi="Times New Roman" w:cs="Times New Roman"/>
          <w:sz w:val="24"/>
          <w:szCs w:val="24"/>
          <w:lang w:val="en-US"/>
        </w:rPr>
        <w:t>Mn</w:t>
      </w:r>
      <w:r w:rsidR="005D7A3C" w:rsidRPr="00AF74AC">
        <w:rPr>
          <w:rFonts w:ascii="Times New Roman" w:hAnsi="Times New Roman" w:cs="Times New Roman"/>
          <w:sz w:val="24"/>
          <w:szCs w:val="24"/>
          <w:lang w:val="en-US"/>
        </w:rPr>
        <w:t>Ox</w:t>
      </w:r>
      <w:proofErr w:type="spellEnd"/>
      <w:r w:rsidR="003C6C31" w:rsidRPr="00AF74AC">
        <w:rPr>
          <w:rFonts w:ascii="Times New Roman" w:hAnsi="Times New Roman" w:cs="Times New Roman"/>
          <w:sz w:val="24"/>
          <w:szCs w:val="24"/>
          <w:lang w:val="en-US"/>
        </w:rPr>
        <w:t xml:space="preserve"> come</w:t>
      </w:r>
      <w:r w:rsidR="00FE0EE5" w:rsidRPr="00AF74AC">
        <w:rPr>
          <w:rFonts w:ascii="Times New Roman" w:hAnsi="Times New Roman" w:cs="Times New Roman"/>
          <w:sz w:val="24"/>
          <w:szCs w:val="24"/>
          <w:lang w:val="en-US"/>
        </w:rPr>
        <w:t>s</w:t>
      </w:r>
      <w:r w:rsidR="003C6C31" w:rsidRPr="00AF74AC">
        <w:rPr>
          <w:rFonts w:ascii="Times New Roman" w:hAnsi="Times New Roman" w:cs="Times New Roman"/>
          <w:sz w:val="24"/>
          <w:szCs w:val="24"/>
          <w:lang w:val="en-US"/>
        </w:rPr>
        <w:t xml:space="preserve"> from </w:t>
      </w:r>
      <w:r w:rsidR="005834F1" w:rsidRPr="00AF74AC">
        <w:rPr>
          <w:rFonts w:ascii="Times New Roman" w:hAnsi="Times New Roman" w:cs="Times New Roman"/>
          <w:sz w:val="24"/>
          <w:szCs w:val="24"/>
          <w:lang w:val="en-US"/>
        </w:rPr>
        <w:t xml:space="preserve">the model </w:t>
      </w:r>
      <w:bookmarkStart w:id="39" w:name="_Hlk135993519"/>
      <w:r w:rsidR="005D7A3C" w:rsidRPr="00AF74AC">
        <w:rPr>
          <w:rFonts w:ascii="Times New Roman" w:hAnsi="Times New Roman" w:cs="Times New Roman"/>
          <w:sz w:val="24"/>
          <w:szCs w:val="24"/>
          <w:lang w:val="en-US"/>
        </w:rPr>
        <w:t xml:space="preserve">microorganisms </w:t>
      </w:r>
      <w:r w:rsidR="005834F1" w:rsidRPr="00AF74AC">
        <w:rPr>
          <w:rFonts w:ascii="Times New Roman" w:hAnsi="Times New Roman" w:cs="Times New Roman"/>
          <w:i/>
          <w:iCs/>
          <w:sz w:val="24"/>
          <w:szCs w:val="24"/>
          <w:lang w:val="en-US"/>
        </w:rPr>
        <w:t>Bacillus</w:t>
      </w:r>
      <w:r w:rsidR="005834F1" w:rsidRPr="00AF74AC">
        <w:rPr>
          <w:rFonts w:ascii="Times New Roman" w:hAnsi="Times New Roman" w:cs="Times New Roman"/>
          <w:sz w:val="24"/>
          <w:szCs w:val="24"/>
          <w:lang w:val="en-US"/>
        </w:rPr>
        <w:t xml:space="preserve"> sp. strain SG-1, </w:t>
      </w:r>
      <w:bookmarkStart w:id="40" w:name="_Hlk135993649"/>
      <w:r w:rsidR="005834F1" w:rsidRPr="00AF74AC">
        <w:rPr>
          <w:rFonts w:ascii="Times New Roman" w:hAnsi="Times New Roman" w:cs="Times New Roman"/>
          <w:i/>
          <w:iCs/>
          <w:sz w:val="24"/>
          <w:szCs w:val="24"/>
          <w:lang w:val="en-US"/>
        </w:rPr>
        <w:t>Pseudomonas putida</w:t>
      </w:r>
      <w:r w:rsidR="005834F1" w:rsidRPr="00AF74AC">
        <w:rPr>
          <w:rFonts w:ascii="Times New Roman" w:hAnsi="Times New Roman" w:cs="Times New Roman"/>
          <w:sz w:val="24"/>
          <w:szCs w:val="24"/>
          <w:lang w:val="en-US"/>
        </w:rPr>
        <w:t xml:space="preserve"> </w:t>
      </w:r>
      <w:r w:rsidR="00D1157D" w:rsidRPr="00AF74AC">
        <w:rPr>
          <w:rFonts w:ascii="Times New Roman" w:hAnsi="Times New Roman" w:cs="Times New Roman"/>
          <w:sz w:val="24"/>
          <w:szCs w:val="24"/>
          <w:lang w:val="en-US"/>
        </w:rPr>
        <w:t xml:space="preserve">strain </w:t>
      </w:r>
      <w:r w:rsidR="005834F1" w:rsidRPr="00AF74AC">
        <w:rPr>
          <w:rFonts w:ascii="Times New Roman" w:hAnsi="Times New Roman" w:cs="Times New Roman"/>
          <w:sz w:val="24"/>
          <w:szCs w:val="24"/>
          <w:lang w:val="en-US"/>
        </w:rPr>
        <w:t>MnB1</w:t>
      </w:r>
      <w:bookmarkEnd w:id="39"/>
      <w:bookmarkEnd w:id="40"/>
      <w:r w:rsidR="005834F1" w:rsidRPr="00AF74AC">
        <w:rPr>
          <w:rFonts w:ascii="Times New Roman" w:hAnsi="Times New Roman" w:cs="Times New Roman"/>
          <w:sz w:val="24"/>
          <w:szCs w:val="24"/>
          <w:lang w:val="en-US"/>
        </w:rPr>
        <w:t xml:space="preserve">, and </w:t>
      </w:r>
      <w:proofErr w:type="spellStart"/>
      <w:r w:rsidR="005834F1" w:rsidRPr="00AF74AC">
        <w:rPr>
          <w:rFonts w:ascii="Times New Roman" w:hAnsi="Times New Roman" w:cs="Times New Roman"/>
          <w:i/>
          <w:iCs/>
          <w:sz w:val="24"/>
          <w:szCs w:val="24"/>
          <w:lang w:val="en-US"/>
        </w:rPr>
        <w:t>Leptothrix</w:t>
      </w:r>
      <w:proofErr w:type="spellEnd"/>
      <w:r w:rsidR="005834F1" w:rsidRPr="00AF74AC">
        <w:rPr>
          <w:rFonts w:ascii="Times New Roman" w:hAnsi="Times New Roman" w:cs="Times New Roman"/>
          <w:i/>
          <w:iCs/>
          <w:sz w:val="24"/>
          <w:szCs w:val="24"/>
          <w:lang w:val="en-US"/>
        </w:rPr>
        <w:t xml:space="preserve"> </w:t>
      </w:r>
      <w:proofErr w:type="spellStart"/>
      <w:r w:rsidR="005834F1" w:rsidRPr="00AF74AC">
        <w:rPr>
          <w:rFonts w:ascii="Times New Roman" w:hAnsi="Times New Roman" w:cs="Times New Roman"/>
          <w:i/>
          <w:iCs/>
          <w:sz w:val="24"/>
          <w:szCs w:val="24"/>
          <w:lang w:val="en-US"/>
        </w:rPr>
        <w:t>discophora</w:t>
      </w:r>
      <w:proofErr w:type="spellEnd"/>
      <w:r w:rsidR="005834F1" w:rsidRPr="00AF74AC">
        <w:rPr>
          <w:rFonts w:ascii="Times New Roman" w:hAnsi="Times New Roman" w:cs="Times New Roman"/>
          <w:sz w:val="24"/>
          <w:szCs w:val="24"/>
          <w:lang w:val="en-US"/>
        </w:rPr>
        <w:t xml:space="preserve"> strain SS-1</w:t>
      </w:r>
      <w:r w:rsidR="00534EC5" w:rsidRPr="00AF74AC">
        <w:rPr>
          <w:rFonts w:ascii="Times New Roman" w:hAnsi="Times New Roman" w:cs="Times New Roman"/>
          <w:sz w:val="24"/>
          <w:szCs w:val="24"/>
          <w:lang w:val="en-US"/>
        </w:rPr>
        <w:t xml:space="preserve"> </w:t>
      </w:r>
      <w:r w:rsidR="00F50E2C" w:rsidRPr="00AF74AC">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{"citationID":"iSdPqgKm","properties":{"formattedCitation":"(Spiro et al., 2010; Toner et al., 2005; Webb et al., 2005b)","plainCitation":"(Spiro et al., 2010; Toner et al., 2005; Webb et al., 2005b)","noteIndex":0},"citationItems":[{"id":1060,"uris":["http://zotero.org/groups/5035977/items/PWRKKC5J"],"itemData":{"id":1060,"type":"article-journal","abstract":"Microorganisms control the redox cycling of manganese in the natural environment. Although the homogeneous oxidation of Mn(II) to form manganese oxide minerals is slow, solid MnO2 is the stable form of manganese in the oxygenated portion of the biosphere. Diverse bacteria and fungi have evolved the ability to catalyze this process, producing the manganese oxides found in soils and sediments. Other bacteria have evolved to utilize MnO2 as a terminal electron acceptor in respiration. This Account summarizes the properties of Mn oxides produced by bacteria (bacteriogenic MnO2) and our current thinking about the biochemical mechanisms of bacterial Mn(II) oxidation. According to X-ray absorption spectroscopy and X-ray scattering studies, the MnO2 produced by bacteria consists of stacked hexagonal sheets of MnO6 octahedra, but these particles are extremely small and have numerous structural defects, particularly cation vacancies. The defects provide coordination sites for binding exogenous metal ions, which can be adsorbed to a high loading. As a result, bacterial production of MnO2 influences the bioavailability of these metals in the natural environment. Because of its high surface area and oxidizing power, bacteriogenic MnO2 efficiently degrades biologically recalcitrant organic molecules to lower-molecular-mass compounds, spurring interest in using these properties in the bioremediation of xenobiotic organic compounds. Finally, bacteriogenic MnO2 is reduced to soluble Mn(II) rapidly in the presence of exogenous ligands or sunlight. It can therefore help to regulate the bioavailability of Mn(II), which is known to protect organisms from superoxide radicals and is required to assemble the water-splitting complex in photosynthetic organisms. Bioinorganic chemists and microbiologists have long been interested in the biochemical mechanism of Mn(IV) oxide production. The reaction requires a two-electron oxidation of Mn(II), but genetic and biochemical evidence for several bacteria implicate multicopper oxidases (MCOs), which are only known to engage one-electron transfers from substrate to O2. In experiments with the exosporium of a Mn(II)-oxidizing Bacillus species, we could trap the one-electron oxidation product, Mn(III), as a pyrophosphate complex in an oxygen-dependent reaction inhibited by azide, consistent with MCO catalysis. The Mn(III) pyrophosphate complex can further act as a substrate, reacting in the presence of the exosporium to produce Mn(IV) oxide. Although this process appears to be unprecedented in biology, it is reminiscent of the oxidation of Fe(II) to form Fe2O3 in the ferritin iron storage protein. However, it includes a critical additional step of Mn(III) oxidation or disproportionation. We shall continue to investigate this biochemically unique process with purified enzymes.","container-title":"Accounts of Chemical Research","DOI":"10.1021/ar800232a","ISSN":"0001-4842","issue":"1","journalAbbreviation":"Acc. Chem. Res.","note":"publisher: American Chemical Society","page":"2-9","source":"ACS Publications","title":"Bacteriogenic Manganese Oxides","volume":"43","author":[{"family":"Spiro","given":"Thomas G."},{"family":"Bargar","given":"John R."},{"family":"Sposito","given":"Garrison"},{"family":"Tebo","given":"Bradley M."}],"issued":{"date-parts":[["2010",1,19]]}}},{"id":1227,"uris":["http://zotero.org/groups/5035977/items/2UMBYE8N"],"itemData":{"id":1227,"type":"article-journal","abstract":"Pseudomonas putida strain MnB1, a biofilm-forming bacterial culture, was used as a model for the study of bacterial Mn oxidation in freshwater and soil environments. The oxidation of aqueous Mn+2 [Mn+2(aq)] by P. putida was characterized by spatially and temporally resolving the oxidation state of Mn in the presence of a bacterial biofilm, using scanning transmission X-ray microscopy (STXM) combined with near-edge X-ray absorption fine structure (NEXAFS) spectroscopy at the Mn L2,3 absorption edges. Subsamples were collected from growth flasks containing 0.1 and 1 mM total Mn at 16, 24, 36, and 48 h after inoculation. Immediately after collection, the unprocessed hydrated subsamples were imaged at a 40-nm resolution. Manganese NEXAFS spectra were extracted from X-ray energy sequences of STXM images (stacks) and fit with linear combinations of well-characterized reference spectra to obtain quantitative relative abundances of Mn(II), Mn(III), and Mn(IV). Careful consideration was given to uncertainty in the normalization of the reference spectra, choice of reference compounds, and chemical changes due to radiation damage. The STXM results confirm that Mn+2(aq) was removed from solution by P. putida and was concentrated as Mn(III) and Mn(IV) immediately adjacent to the bacterial cells. The Mn precipitates were completely enveloped by bacterial biofilm material. The distribution of Mn oxidation states was spatially heterogeneous within and between the clusters of bacterial cells. Scanning transmission X-ray microscopy is a promising tool for advancing the study of hydrated interfaces between minerals and bacteria, particularly in cases where the structure of bacterial biofilms needs to be maintained.","container-title":"Applied and Environmental Microbiology","DOI":"10.1128/AEM.71.3.1300-1310.2005","ISSN":"0099-2240","issue":"3","journalAbbreviation":"Appl Environ Microbiol","note":"PMID: 15746332\nPMCID: PMC1065152","page":"1300-1310","source":"PubMed Central","title":"Spatially Resolved Characterization of Biogenic Manganese Oxide Production within a Bacterial Biofilm","volume":"71","author":[{"family":"Toner","given":"Brandy"},{"family":"Fakra","given":"Sirine"},{"family":"Villalobos","given":"Mario"},{"family":"Warwick","given":"Tony"},{"family":"Sposito","given":"Garrison"}],"issued":{"date-parts":[["2005",3]]}}},{"id":1244,"uris":["http://zotero.org/groups/5035977/items/X5K5V8ZB"],"itemData":{"id":1244,"type":"article-journal","abstract":"Natural Mn-oxide nanoparticles and grain coatings are ubiquitous in the environment and profoundly impact the water quality and quality of sediments through their ability to degrade and sequester contaminants. These oxides, which are believed to form dominantly via oxidation of Mn2+ by marine and freshwater bacteria, have extremely high sorptive capacities for heavy metals. We have used XANES, EXAFS, and synchrotron (SR)-XRD techniques to study biogenic Mn oxides produced by spores of the marine Bacillus sp. strain SG-1 in seawater as a function of reaction time under in-situ conditions. An EXAFS model was developed to fully account for the structure and features in the data, providing realistic structural inform</w:instrText>
      </w:r>
      <w:r w:rsidR="00E53609" w:rsidRPr="00E53609">
        <w:rPr>
          <w:rFonts w:ascii="Times New Roman" w:hAnsi="Times New Roman" w:cs="Times New Roman"/>
          <w:sz w:val="24"/>
          <w:szCs w:val="24"/>
          <w:lang w:val="nl-NL"/>
        </w:rPr>
        <w:instrText xml:space="preserve">ation. The first observed biogenic solid-phase Mn-oxide product is a layered phyllomanganate with hexagonal sheet symmetry and an Mn-oxidation state similar to that in </w:instrText>
      </w:r>
      <w:r w:rsidR="00E53609">
        <w:rPr>
          <w:rFonts w:ascii="Times New Roman" w:hAnsi="Times New Roman" w:cs="Times New Roman"/>
          <w:sz w:val="24"/>
          <w:szCs w:val="24"/>
          <w:lang w:val="en-US"/>
        </w:rPr>
        <w:instrText>δ</w:instrText>
      </w:r>
      <w:r w:rsidR="00E53609" w:rsidRPr="00E53609">
        <w:rPr>
          <w:rFonts w:ascii="Times New Roman" w:hAnsi="Times New Roman" w:cs="Times New Roman"/>
          <w:sz w:val="24"/>
          <w:szCs w:val="24"/>
          <w:lang w:val="nl-NL"/>
        </w:rPr>
        <w:instrText xml:space="preserve">-MnO2, between 3.7 and 4.0. XRD and SEM-EDS data show the biooxides to have a phyllomanganate 10 Å basal plane spacing and an interlayer containing Ca. With time, a phyllomanganate oxide with pseudo-orthogonal sheet symmetry appears. Fits to these EXAFS spectra suggest the octahedral layers have relatively few Mn octahedral site vacancies in the lattice and the layers bend to accommodate Jahn-Teller distortions creating the change in symmetry. A reaction mechanism is proposed to account for the observed products. The phyllomanganate oxides observed in this study may be the same as the most abundant Mn-oxide phases suspended in the oxic and sub-oxic zones of the oceanic water column that are of global importance in trace metal and nutrient cycling.","container-title":"American Mineralogist","DOI":"10.2138/am.2005.1669","ISSN":"0003-004X","issue":"8-9","journalAbbreviation":"American Mineralogist","page":"1342-1357","source":"Silverchair","title":"Structural characterization of biogenic Mn oxides produced in seawater by the marine bacillus sp. strain SG-1","volume":"90","author":[{"family":"Webb","given":"S.M."},{"family":"Tebo","given":"B.M."},{"family":"Bargar","given":"J.R."}],"issued":{"date-parts":[["2005",8,1]]}}}],"schema":"https://github.com/citation-style-language/schema/raw/master/csl-citation.json"} </w:instrText>
      </w:r>
      <w:r w:rsidR="00F50E2C" w:rsidRPr="00AF74AC">
        <w:rPr>
          <w:rFonts w:ascii="Times New Roman" w:hAnsi="Times New Roman" w:cs="Times New Roman"/>
          <w:sz w:val="24"/>
          <w:szCs w:val="24"/>
          <w:lang w:val="en-US"/>
        </w:rPr>
        <w:fldChar w:fldCharType="separate"/>
      </w:r>
      <w:r w:rsidR="00003FCF" w:rsidRPr="00003FCF">
        <w:rPr>
          <w:rFonts w:ascii="Times New Roman" w:hAnsi="Times New Roman" w:cs="Times New Roman"/>
          <w:sz w:val="24"/>
          <w:lang w:val="nl-NL"/>
        </w:rPr>
        <w:t>(Spiro et al., 2010; Toner et al., 2005; Webb et al., 2005b)</w:t>
      </w:r>
      <w:r w:rsidR="00F50E2C" w:rsidRPr="00AF74AC">
        <w:rPr>
          <w:rFonts w:ascii="Times New Roman" w:hAnsi="Times New Roman" w:cs="Times New Roman"/>
          <w:sz w:val="24"/>
          <w:szCs w:val="24"/>
          <w:lang w:val="en-US"/>
        </w:rPr>
        <w:fldChar w:fldCharType="end"/>
      </w:r>
      <w:r w:rsidR="006922D0" w:rsidRPr="002B5F96">
        <w:rPr>
          <w:rFonts w:ascii="Times New Roman" w:hAnsi="Times New Roman" w:cs="Times New Roman"/>
          <w:sz w:val="24"/>
          <w:szCs w:val="24"/>
          <w:lang w:val="nl-NL"/>
        </w:rPr>
        <w:t xml:space="preserve">. </w:t>
      </w:r>
      <w:r w:rsidR="00676599" w:rsidRPr="00AF74AC">
        <w:rPr>
          <w:rFonts w:ascii="Times New Roman" w:hAnsi="Times New Roman" w:cs="Times New Roman"/>
          <w:sz w:val="24"/>
          <w:szCs w:val="24"/>
          <w:lang w:val="en-US"/>
        </w:rPr>
        <w:t>The</w:t>
      </w:r>
      <w:r w:rsidR="00C50758" w:rsidRPr="00AF74AC">
        <w:rPr>
          <w:rFonts w:ascii="Times New Roman" w:hAnsi="Times New Roman" w:cs="Times New Roman"/>
          <w:sz w:val="24"/>
          <w:szCs w:val="24"/>
          <w:lang w:val="en-US"/>
        </w:rPr>
        <w:t>se</w:t>
      </w:r>
      <w:r w:rsidR="00676599" w:rsidRPr="00AF74AC">
        <w:rPr>
          <w:rFonts w:ascii="Times New Roman" w:hAnsi="Times New Roman" w:cs="Times New Roman"/>
          <w:sz w:val="24"/>
          <w:szCs w:val="24"/>
          <w:lang w:val="en-US"/>
        </w:rPr>
        <w:t xml:space="preserve"> bacteria form a layered</w:t>
      </w:r>
      <w:r w:rsidR="004C3DD5">
        <w:rPr>
          <w:rFonts w:ascii="Times New Roman" w:hAnsi="Times New Roman" w:cs="Times New Roman"/>
          <w:sz w:val="24"/>
          <w:szCs w:val="24"/>
          <w:lang w:val="en-US"/>
        </w:rPr>
        <w:t xml:space="preserve"> </w:t>
      </w:r>
      <w:proofErr w:type="spellStart"/>
      <w:r w:rsidR="00676599" w:rsidRPr="00AF74AC">
        <w:rPr>
          <w:rFonts w:ascii="Times New Roman" w:hAnsi="Times New Roman" w:cs="Times New Roman"/>
          <w:sz w:val="24"/>
          <w:szCs w:val="24"/>
          <w:lang w:val="en-US"/>
        </w:rPr>
        <w:t>birnessite</w:t>
      </w:r>
      <w:proofErr w:type="spellEnd"/>
      <w:r w:rsidR="00676599" w:rsidRPr="00AF74AC">
        <w:rPr>
          <w:rFonts w:ascii="Times New Roman" w:hAnsi="Times New Roman" w:cs="Times New Roman"/>
          <w:sz w:val="24"/>
          <w:szCs w:val="24"/>
          <w:lang w:val="en-US"/>
        </w:rPr>
        <w:t xml:space="preserve"> with a poorly crystalline structure </w:t>
      </w:r>
      <w:r w:rsidR="005F4C01" w:rsidRPr="00884955">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{"citationID":"VNY6RaAW","properties":{"formattedCitation":"(Spiro et al., 2010)","plainCitation":"(Spiro et al., 2010)","noteIndex":0},"citationItems":[{"id":1060,"uris":["http://zotero.org/groups/5035977/items/PWRKKC5J"],"itemData":{"id":1060,"type":"article-journal","abstract":"Microorganisms control the redox cycling of manganese in the natural environment. Although the homogeneous oxidation of Mn(II) to form manganese oxide minerals is slow, solid MnO2 is the stable form of manganese in the oxygenated portion of the biosphere. Diverse bacteria and fungi have evolved the ability to catalyze this process, producing the manganese oxides found in soils and sediments. Other bacteria have evolved to utilize MnO2 as a terminal electron acceptor in respiration. This Account summarizes the properties of Mn oxides produced by bacteria (bacteriogenic MnO2) and our current thinking about the biochemical mechanisms of bacterial Mn(II) oxidation. According to X-ray absorption spectroscopy and X-ray scattering studies, the MnO2 produced by bacteria consists of stacked hexagonal sheets of MnO6 octahedra, but these particles are extremely small and have numerous structural defects, particularly cation vacancies. The defects provide coordination sites for binding exogenous metal ions, which can be adsorbed to a high loading. As a result, bacterial production of MnO2 influences the bioavailability of these metals in the natural environment. Because of its high surface area and oxidizing power, bacteriogenic MnO2 efficiently degrades biologically recalcitrant organic molecules to lower-molecular-mass compounds, spurring interest in using these properties in the bioremediation of xenobiotic organic compounds. Finally, bacteriogenic MnO2 is reduced to soluble Mn(II) rapidly in the presence of exogenous ligands or sunlight. It can therefore help to regulate the bioavailability of Mn(II), which is known to protect organisms from superoxide radicals and is required to assemble the water-splitting complex in photosynthetic organisms. Bioinorganic chemists and microbiologists have long been interested in the biochemical mechanism of Mn(IV) oxide production. The reaction requires a two-electron oxidation of Mn(II), but genetic and biochemical evidence for several bacteria implicate multicopper oxidases (MCOs), which are only known to engage one-electron transfers from substrate to O2. In experiments with the exosporium of a Mn(II)-oxidizing Bacillus species, we could trap the one-electron oxidation product, Mn(III), as a pyrophosphate complex in an oxygen-dependent reaction inhibited by azide, consistent with MCO catalysis. The Mn(III) pyrophosphate complex can further act as a substrate, reacting in the presence of the exosporium to produce Mn(IV) oxide. Although this process appears to be unprecedented in biology, it is reminiscent of the oxidation of Fe(II) to form Fe2O3 in the ferritin iron storage protein. However, it includes a critical additional step of Mn(III) oxidation or disproportionation. We shall continue to investigate this biochemically unique process with purified enzymes.","container-title":"Accounts of Chemical Research","DOI":"10.1021/ar800232a","ISSN":"0001-4842","issue":"1","journalAbbreviation":"Acc. Chem. Res.","note":"publisher: American Chemical Society","page":"2-9","source":"ACS Publications","title":"Bacteriogenic Manganese Oxides","volume":"43","author":[{"family":"Spiro","given":"Thomas G."},{"family":"Bargar","given":"John R."},{"family":"Sposito","given":"Garrison"},{"family":"Tebo","given":"Bradley M."}],"issued":{"date-parts":[["2010",1,19]]}}}],"schema":"https://github.com/citation-style-language/schema/raw/master/csl-citation.json"} </w:instrText>
      </w:r>
      <w:r w:rsidR="005F4C01" w:rsidRPr="00884955">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(Spiro et al., 2010)</w:t>
      </w:r>
      <w:r w:rsidR="005F4C01" w:rsidRPr="00884955">
        <w:rPr>
          <w:rFonts w:ascii="Times New Roman" w:hAnsi="Times New Roman" w:cs="Times New Roman"/>
          <w:sz w:val="24"/>
          <w:szCs w:val="24"/>
          <w:lang w:val="en-US"/>
        </w:rPr>
        <w:fldChar w:fldCharType="end"/>
      </w:r>
      <w:r w:rsidR="00602B13">
        <w:rPr>
          <w:rFonts w:ascii="Times New Roman" w:hAnsi="Times New Roman" w:cs="Times New Roman"/>
          <w:sz w:val="24"/>
          <w:szCs w:val="24"/>
          <w:lang w:val="en-US"/>
        </w:rPr>
        <w:t xml:space="preserve"> </w:t>
      </w:r>
      <w:r w:rsidR="00676599" w:rsidRPr="00884955">
        <w:rPr>
          <w:rFonts w:ascii="Times New Roman" w:hAnsi="Times New Roman" w:cs="Times New Roman"/>
          <w:sz w:val="24"/>
          <w:szCs w:val="24"/>
          <w:lang w:val="en-US"/>
        </w:rPr>
        <w:t xml:space="preserve">in </w:t>
      </w:r>
      <w:r w:rsidR="00602B13">
        <w:rPr>
          <w:rFonts w:ascii="Times New Roman" w:hAnsi="Times New Roman" w:cs="Times New Roman"/>
          <w:sz w:val="24"/>
          <w:szCs w:val="24"/>
          <w:lang w:val="en-US"/>
        </w:rPr>
        <w:t xml:space="preserve">a </w:t>
      </w:r>
      <w:r w:rsidR="00676599" w:rsidRPr="00884955">
        <w:rPr>
          <w:rFonts w:ascii="Times New Roman" w:hAnsi="Times New Roman" w:cs="Times New Roman"/>
          <w:sz w:val="24"/>
          <w:szCs w:val="24"/>
          <w:lang w:val="en-US"/>
        </w:rPr>
        <w:t>rich culture media</w:t>
      </w:r>
      <w:r w:rsidR="00602B13">
        <w:rPr>
          <w:rFonts w:ascii="Times New Roman" w:hAnsi="Times New Roman" w:cs="Times New Roman"/>
          <w:sz w:val="24"/>
          <w:szCs w:val="24"/>
          <w:lang w:val="en-US"/>
        </w:rPr>
        <w:t>. In contrast,</w:t>
      </w:r>
      <w:r w:rsidR="00676599" w:rsidRPr="00884955">
        <w:rPr>
          <w:rFonts w:ascii="Times New Roman" w:hAnsi="Times New Roman" w:cs="Times New Roman"/>
          <w:sz w:val="24"/>
          <w:szCs w:val="24"/>
          <w:lang w:val="en-US"/>
        </w:rPr>
        <w:t xml:space="preserve"> in this work </w:t>
      </w:r>
      <w:r w:rsidR="00DD4645" w:rsidRPr="00884955">
        <w:rPr>
          <w:rFonts w:ascii="Times New Roman" w:hAnsi="Times New Roman" w:cs="Times New Roman"/>
          <w:sz w:val="24"/>
          <w:szCs w:val="24"/>
          <w:lang w:val="en-US"/>
        </w:rPr>
        <w:t xml:space="preserve">we </w:t>
      </w:r>
      <w:r w:rsidR="00DD4645" w:rsidRPr="00884955">
        <w:rPr>
          <w:rFonts w:ascii="Times New Roman" w:hAnsi="Times New Roman" w:cs="Times New Roman"/>
          <w:sz w:val="24"/>
          <w:szCs w:val="24"/>
          <w:lang w:val="en-US"/>
        </w:rPr>
        <w:lastRenderedPageBreak/>
        <w:t xml:space="preserve">used mixed microbial </w:t>
      </w:r>
      <w:r w:rsidR="00602B13">
        <w:rPr>
          <w:rFonts w:ascii="Times New Roman" w:hAnsi="Times New Roman" w:cs="Times New Roman"/>
          <w:sz w:val="24"/>
          <w:szCs w:val="24"/>
          <w:lang w:val="en-US"/>
        </w:rPr>
        <w:t>communities</w:t>
      </w:r>
      <w:r w:rsidR="00DD4645" w:rsidRPr="00884955">
        <w:rPr>
          <w:rFonts w:ascii="Times New Roman" w:hAnsi="Times New Roman" w:cs="Times New Roman"/>
          <w:sz w:val="24"/>
          <w:szCs w:val="24"/>
          <w:lang w:val="en-US"/>
        </w:rPr>
        <w:t xml:space="preserve"> </w:t>
      </w:r>
      <w:r w:rsidR="00764F25" w:rsidRPr="00884955">
        <w:rPr>
          <w:rFonts w:ascii="Times New Roman" w:hAnsi="Times New Roman" w:cs="Times New Roman"/>
          <w:sz w:val="24"/>
          <w:szCs w:val="24"/>
          <w:lang w:val="en-US"/>
        </w:rPr>
        <w:t xml:space="preserve">that </w:t>
      </w:r>
      <w:r w:rsidR="008808E8" w:rsidRPr="00884955">
        <w:rPr>
          <w:rFonts w:ascii="Times New Roman" w:hAnsi="Times New Roman" w:cs="Times New Roman"/>
          <w:sz w:val="24"/>
          <w:szCs w:val="24"/>
          <w:lang w:val="en-US"/>
        </w:rPr>
        <w:t>were</w:t>
      </w:r>
      <w:r w:rsidR="00676599" w:rsidRPr="00884955">
        <w:rPr>
          <w:rFonts w:ascii="Times New Roman" w:hAnsi="Times New Roman" w:cs="Times New Roman"/>
          <w:sz w:val="24"/>
          <w:szCs w:val="24"/>
          <w:lang w:val="en-US"/>
        </w:rPr>
        <w:t xml:space="preserve"> not provide</w:t>
      </w:r>
      <w:r w:rsidR="008808E8" w:rsidRPr="00884955">
        <w:rPr>
          <w:rFonts w:ascii="Times New Roman" w:hAnsi="Times New Roman" w:cs="Times New Roman"/>
          <w:sz w:val="24"/>
          <w:szCs w:val="24"/>
          <w:lang w:val="en-US"/>
        </w:rPr>
        <w:t>d with</w:t>
      </w:r>
      <w:r w:rsidR="00676599" w:rsidRPr="00884955">
        <w:rPr>
          <w:rFonts w:ascii="Times New Roman" w:hAnsi="Times New Roman" w:cs="Times New Roman"/>
          <w:sz w:val="24"/>
          <w:szCs w:val="24"/>
          <w:lang w:val="en-US"/>
        </w:rPr>
        <w:t xml:space="preserve"> any </w:t>
      </w:r>
      <w:r w:rsidR="008C4A25" w:rsidRPr="00884955">
        <w:rPr>
          <w:rFonts w:ascii="Times New Roman" w:hAnsi="Times New Roman" w:cs="Times New Roman"/>
          <w:sz w:val="24"/>
          <w:szCs w:val="24"/>
          <w:lang w:val="en-US"/>
        </w:rPr>
        <w:t>macro</w:t>
      </w:r>
      <w:r w:rsidR="00676599" w:rsidRPr="00884955">
        <w:rPr>
          <w:rFonts w:ascii="Times New Roman" w:hAnsi="Times New Roman" w:cs="Times New Roman"/>
          <w:sz w:val="24"/>
          <w:szCs w:val="24"/>
          <w:lang w:val="en-US"/>
        </w:rPr>
        <w:t xml:space="preserve">nutrient besides the ones already present in the inoculum </w:t>
      </w:r>
      <w:r w:rsidR="00CB2F6A" w:rsidRPr="00884955">
        <w:rPr>
          <w:rFonts w:ascii="Times New Roman" w:hAnsi="Times New Roman" w:cs="Times New Roman"/>
          <w:sz w:val="24"/>
          <w:szCs w:val="24"/>
          <w:lang w:val="en-US"/>
        </w:rPr>
        <w:t xml:space="preserve">water </w:t>
      </w:r>
      <w:r w:rsidR="00676599" w:rsidRPr="00884955">
        <w:rPr>
          <w:rFonts w:ascii="Times New Roman" w:hAnsi="Times New Roman" w:cs="Times New Roman"/>
          <w:sz w:val="24"/>
          <w:szCs w:val="24"/>
          <w:lang w:val="en-US"/>
        </w:rPr>
        <w:t>(Table S1)</w:t>
      </w:r>
      <w:r w:rsidR="006A54E8" w:rsidRPr="00884955">
        <w:rPr>
          <w:rFonts w:ascii="Times New Roman" w:hAnsi="Times New Roman" w:cs="Times New Roman"/>
          <w:sz w:val="24"/>
          <w:szCs w:val="24"/>
          <w:lang w:val="en-US"/>
        </w:rPr>
        <w:t>.</w:t>
      </w:r>
      <w:r w:rsidR="00C50758" w:rsidRPr="00884955">
        <w:rPr>
          <w:rFonts w:ascii="Times New Roman" w:hAnsi="Times New Roman" w:cs="Times New Roman"/>
          <w:sz w:val="24"/>
          <w:szCs w:val="24"/>
          <w:lang w:val="en-US"/>
        </w:rPr>
        <w:t xml:space="preserve"> </w:t>
      </w:r>
      <w:r w:rsidR="008808E8" w:rsidRPr="00884955">
        <w:rPr>
          <w:rFonts w:ascii="Times New Roman" w:hAnsi="Times New Roman" w:cs="Times New Roman"/>
          <w:sz w:val="24"/>
          <w:szCs w:val="24"/>
          <w:lang w:val="en-US"/>
        </w:rPr>
        <w:t xml:space="preserve">Under these oligotrophic conditions, </w:t>
      </w:r>
      <w:r w:rsidR="005F4C01" w:rsidRPr="00884955">
        <w:rPr>
          <w:rFonts w:ascii="Times New Roman" w:hAnsi="Times New Roman" w:cs="Times New Roman"/>
          <w:sz w:val="24"/>
          <w:szCs w:val="24"/>
          <w:lang w:val="en-US"/>
        </w:rPr>
        <w:t>XRD profiles showed</w:t>
      </w:r>
      <w:r w:rsidR="00E40617">
        <w:rPr>
          <w:rFonts w:ascii="Times New Roman" w:hAnsi="Times New Roman" w:cs="Times New Roman"/>
          <w:sz w:val="24"/>
          <w:szCs w:val="24"/>
          <w:lang w:val="en-US"/>
        </w:rPr>
        <w:t xml:space="preserve"> </w:t>
      </w:r>
      <w:r w:rsidR="005F4C01" w:rsidRPr="00884955">
        <w:rPr>
          <w:rFonts w:ascii="Times New Roman" w:hAnsi="Times New Roman" w:cs="Times New Roman"/>
          <w:sz w:val="24"/>
          <w:szCs w:val="24"/>
          <w:lang w:val="en-US"/>
        </w:rPr>
        <w:t>the formation of</w:t>
      </w:r>
      <w:r w:rsidR="00E54231">
        <w:rPr>
          <w:rFonts w:ascii="Times New Roman" w:hAnsi="Times New Roman" w:cs="Times New Roman"/>
          <w:sz w:val="24"/>
          <w:szCs w:val="24"/>
          <w:lang w:val="en-US"/>
        </w:rPr>
        <w:t xml:space="preserve"> </w:t>
      </w:r>
      <w:proofErr w:type="spellStart"/>
      <w:r w:rsidR="00E54231">
        <w:rPr>
          <w:rFonts w:ascii="Times New Roman" w:hAnsi="Times New Roman" w:cs="Times New Roman"/>
          <w:sz w:val="24"/>
          <w:szCs w:val="24"/>
          <w:lang w:val="en-US"/>
        </w:rPr>
        <w:t>birnessite</w:t>
      </w:r>
      <w:proofErr w:type="spellEnd"/>
      <w:r w:rsidR="005F4C01" w:rsidRPr="00884955">
        <w:rPr>
          <w:rFonts w:ascii="Times New Roman" w:hAnsi="Times New Roman" w:cs="Times New Roman"/>
          <w:sz w:val="24"/>
          <w:szCs w:val="24"/>
          <w:lang w:val="en-US"/>
        </w:rPr>
        <w:t xml:space="preserve"> </w:t>
      </w:r>
      <w:r w:rsidR="00E54231">
        <w:rPr>
          <w:rFonts w:ascii="Times New Roman" w:hAnsi="Times New Roman" w:cs="Times New Roman"/>
          <w:sz w:val="24"/>
          <w:szCs w:val="24"/>
          <w:lang w:val="en-US"/>
        </w:rPr>
        <w:t xml:space="preserve">(or </w:t>
      </w:r>
      <w:r w:rsidR="005F4C01" w:rsidRPr="00884955">
        <w:rPr>
          <w:rFonts w:ascii="Calibri" w:hAnsi="Calibri" w:cs="Calibri"/>
          <w:sz w:val="24"/>
          <w:szCs w:val="24"/>
          <w:lang w:val="en-US"/>
        </w:rPr>
        <w:t>δ</w:t>
      </w:r>
      <w:r w:rsidR="005F4C01" w:rsidRPr="00884955">
        <w:rPr>
          <w:rFonts w:ascii="Times New Roman" w:hAnsi="Times New Roman" w:cs="Times New Roman"/>
          <w:sz w:val="24"/>
          <w:szCs w:val="24"/>
          <w:lang w:val="en-US"/>
        </w:rPr>
        <w:t>-MnO</w:t>
      </w:r>
      <w:r w:rsidR="005F4C01" w:rsidRPr="00884955">
        <w:rPr>
          <w:rFonts w:ascii="Times New Roman" w:hAnsi="Times New Roman" w:cs="Times New Roman"/>
          <w:sz w:val="24"/>
          <w:szCs w:val="24"/>
          <w:vertAlign w:val="subscript"/>
          <w:lang w:val="en-US"/>
        </w:rPr>
        <w:t>2</w:t>
      </w:r>
      <w:r w:rsidR="00E54231" w:rsidRPr="00E54231">
        <w:rPr>
          <w:rFonts w:ascii="Times New Roman" w:hAnsi="Times New Roman" w:cs="Times New Roman"/>
          <w:sz w:val="24"/>
          <w:szCs w:val="24"/>
          <w:lang w:val="en-US"/>
        </w:rPr>
        <w:t>)</w:t>
      </w:r>
      <w:r w:rsidR="00152367" w:rsidRPr="00E54231">
        <w:rPr>
          <w:rFonts w:ascii="Times New Roman" w:hAnsi="Times New Roman" w:cs="Times New Roman"/>
          <w:sz w:val="24"/>
          <w:szCs w:val="24"/>
          <w:lang w:val="en-US"/>
        </w:rPr>
        <w:t xml:space="preserve"> </w:t>
      </w:r>
      <w:r w:rsidR="0073674D" w:rsidRPr="00884955">
        <w:rPr>
          <w:rFonts w:ascii="Times New Roman" w:hAnsi="Times New Roman" w:cs="Times New Roman"/>
          <w:sz w:val="24"/>
          <w:szCs w:val="24"/>
          <w:lang w:val="en-US"/>
        </w:rPr>
        <w:t>(Fig. 3 A)</w:t>
      </w:r>
      <w:r w:rsidR="00FB5542" w:rsidRPr="00884955">
        <w:rPr>
          <w:rFonts w:ascii="Times New Roman" w:hAnsi="Times New Roman" w:cs="Times New Roman"/>
          <w:sz w:val="24"/>
          <w:szCs w:val="24"/>
          <w:lang w:val="en-US"/>
        </w:rPr>
        <w:t xml:space="preserve"> </w:t>
      </w:r>
      <w:r w:rsidR="008808E8" w:rsidRPr="00884955">
        <w:rPr>
          <w:rFonts w:ascii="Times New Roman" w:hAnsi="Times New Roman" w:cs="Times New Roman"/>
          <w:sz w:val="24"/>
          <w:szCs w:val="24"/>
          <w:lang w:val="en-US"/>
        </w:rPr>
        <w:t xml:space="preserve">with </w:t>
      </w:r>
      <w:r w:rsidR="00FB5542" w:rsidRPr="00884955">
        <w:rPr>
          <w:rFonts w:ascii="Times New Roman" w:hAnsi="Times New Roman" w:cs="Times New Roman"/>
          <w:sz w:val="24"/>
          <w:szCs w:val="24"/>
          <w:lang w:val="en-US"/>
        </w:rPr>
        <w:t>nanoflower morphology (Fig. 2)</w:t>
      </w:r>
      <w:r w:rsidR="005F5CBC">
        <w:rPr>
          <w:rFonts w:ascii="Times New Roman" w:hAnsi="Times New Roman" w:cs="Times New Roman"/>
          <w:sz w:val="24"/>
          <w:szCs w:val="24"/>
          <w:lang w:val="en-US"/>
        </w:rPr>
        <w:t>,</w:t>
      </w:r>
      <w:r w:rsidR="00FB5542" w:rsidRPr="00884955">
        <w:rPr>
          <w:rFonts w:ascii="Times New Roman" w:hAnsi="Times New Roman" w:cs="Times New Roman"/>
          <w:sz w:val="24"/>
          <w:szCs w:val="24"/>
          <w:lang w:val="en-US"/>
        </w:rPr>
        <w:t xml:space="preserve"> similar to the chemically synthe</w:t>
      </w:r>
      <w:r w:rsidR="00FE0EE5" w:rsidRPr="00884955">
        <w:rPr>
          <w:rFonts w:ascii="Times New Roman" w:hAnsi="Times New Roman" w:cs="Times New Roman"/>
          <w:sz w:val="24"/>
          <w:szCs w:val="24"/>
          <w:lang w:val="en-US"/>
        </w:rPr>
        <w:t>s</w:t>
      </w:r>
      <w:r w:rsidR="00FB5542" w:rsidRPr="00884955">
        <w:rPr>
          <w:rFonts w:ascii="Times New Roman" w:hAnsi="Times New Roman" w:cs="Times New Roman"/>
          <w:sz w:val="24"/>
          <w:szCs w:val="24"/>
          <w:lang w:val="en-US"/>
        </w:rPr>
        <w:t xml:space="preserve">ized </w:t>
      </w:r>
      <w:r w:rsidR="008808E8" w:rsidRPr="00884955">
        <w:rPr>
          <w:rFonts w:ascii="Calibri" w:hAnsi="Calibri" w:cs="Calibri"/>
          <w:sz w:val="24"/>
          <w:szCs w:val="24"/>
          <w:lang w:val="en-US"/>
        </w:rPr>
        <w:t>δ</w:t>
      </w:r>
      <w:r w:rsidR="008808E8" w:rsidRPr="00884955">
        <w:rPr>
          <w:rFonts w:ascii="Times New Roman" w:hAnsi="Times New Roman" w:cs="Times New Roman"/>
          <w:sz w:val="24"/>
          <w:szCs w:val="24"/>
          <w:lang w:val="en-US"/>
        </w:rPr>
        <w:t>-MnO</w:t>
      </w:r>
      <w:r w:rsidR="008808E8" w:rsidRPr="00884955">
        <w:rPr>
          <w:rFonts w:ascii="Times New Roman" w:hAnsi="Times New Roman" w:cs="Times New Roman"/>
          <w:sz w:val="24"/>
          <w:szCs w:val="24"/>
          <w:vertAlign w:val="subscript"/>
          <w:lang w:val="en-US"/>
        </w:rPr>
        <w:t>2</w:t>
      </w:r>
      <w:r w:rsidR="008808E8" w:rsidRPr="00884955">
        <w:rPr>
          <w:rFonts w:ascii="Times New Roman" w:hAnsi="Times New Roman" w:cs="Times New Roman"/>
          <w:sz w:val="24"/>
          <w:szCs w:val="24"/>
          <w:lang w:val="en-US"/>
        </w:rPr>
        <w:t xml:space="preserve"> </w:t>
      </w:r>
      <w:r w:rsidR="00FB5542" w:rsidRPr="00884955">
        <w:rPr>
          <w:rFonts w:ascii="Times New Roman" w:hAnsi="Times New Roman" w:cs="Times New Roman"/>
          <w:sz w:val="24"/>
          <w:szCs w:val="24"/>
          <w:lang w:val="en-US"/>
        </w:rPr>
        <w:fldChar w:fldCharType="begin"/>
      </w:r>
      <w:r w:rsidR="00DE0E6D">
        <w:rPr>
          <w:rFonts w:ascii="Times New Roman" w:hAnsi="Times New Roman" w:cs="Times New Roman"/>
          <w:sz w:val="24"/>
          <w:szCs w:val="24"/>
          <w:lang w:val="en-US"/>
        </w:rPr>
        <w:instrText xml:space="preserve"> ADDIN ZOTERO_ITEM CSL_CITATION {"citationID":"OR6JikVC","properties":{"formattedCitation":"(Li et al., 2021; Liang et al., 2017)","plainCitation":"(Li et al., 2021; Liang et al., 2017)","noteIndex":0},"citationItems":[{"id":1256,"uris":["http://zotero.org/groups/5035977/items/KDXKHW3V"],"itemData":{"id":1256,"type":"article-journal","abstract":"Birnessite nanoflowers composed of layers have been proven to be the strongest adsorbent and oxidant in the surface environment. However, the current synthesis methods of birnessite nanoflowers are suffering from long reaction time and high reaction temperature. Based on these, this paper explores a new method for the rapid and controlled synthesis of layered manganese oxides. The method relies on the molar ratios of KMnO4 and H2O2 redox reacting species to drive the production of birnessite nanoflowers under acidic conditions. The molar ratios of KMnO4 and H2O2 are the key to the crystal structure of the as-prepared. It was found that when the molar ratios of KMnO4 and H2O2 is from 1:1.25 to 1:1.90, the sample is birnessite nanoflowers, and when the ratio is increased to 1:2.0, the sample is a mixture of birnessite nanoflowers and feitknechtite nanoplates. Among the as-prepared samples, BF-1.85 (molar ratios of KMnO4 and H2O2 is 1:1.85) shows the highest capacity for Pb2+ adsorption (2,955 mmol/kg) and greatest degradation efficiency of phenol and TOC. The method proposed herein is economical and controllable, and it yields products with high efficiency for the elimination of inorganic and organic pollutants.","container-title":"Frontiers in Chemistry","ISSN":"2296-2646","source":"Frontiers","title":"The Controlled Synthesis of Birnessite Nanoflowers via H2O2 Reducing KMnO4 For Efficient Adsorption and Photooxidation Activity","URL":"https://www.frontiersin.org/articles/10.3389/fchem.2021.699513","volume":"9","author":[{"family":"Li","given":"Yang"},{"family":"Jiang","given":"Guanjie"},{"family":"Ouyang","given":"Nanqi"},{"family":"Qin","given":"Zhangjie"},{"family":"Lan","given":"Shuai"},{"family":"Zhang","given":"Qin"}],"accessed":{"date-parts":[["2023",9,8]]},"issued":{"date-parts":[["2021"]]}}},{"id":1254,"uris":["http://zotero.org/groups/5035977/items/7UH8QGWR"],"itemData":{"id":1254,"type":"article-journal","abstract":"Birnessite (layer-type Mn(III, IV) oxides with ordered sheet stacking) is the most common mineral species of manganese (Mn) oxides and has been demonstrated to be among the strongest sorbents and oxidants in surface environments. The morphology of birnessite is one of the key factors affecting its reactivity. Either biotic or abiotic birnessite samples usually consist of nanoflower-like crystals. However, the governing factors and mechanisms of morphological evolution of the nanoflower-shaped birnessite remain poorly understood. In this work, birnessite nanoflowers, as a natural birnessite analog, were synthesized and the intermediate products during birnessite crystallization were captured by instant freezing using liquid nitrogen. The processes and mechanisms of crystal growth of birnessite nanoflowers were investigated using a combination of high-resolution transmission electron microscopy (HRTEM), field-emission scanning electron microscopy (FESEM), powder X-ray diffraction (XRD) and X-ray photoelectron spectroscopy (XPS). The results indicate that primary hexagonal nanoflakes rapidly agglomerate to form nuclei-like substrates at the initial stages, and subsequently, these nanoflakes aggregate laterally and link serially on the substrates to form nanopetals through both rotation and edge-to-edge oriented attachment (OA) mechanism. This process is likely driven by hydrogen bonding between unsaturated O atoms at the edge planes of [MnO6] sheets. Meanwhile, the OA mechanism along the (001) plane is likely driven by Coulombic interactions and hydrogen bonding during the assembly process of the adjacent nanopetals. The morphological evolution occurred by the staged three-dimensional OA process that plays an essential role in the self-assembly of flower-like birnessite crystals. These findings provide further understanding of how nanoparticle assembly is directed to achieving desired shapes and sizes by fabricating nanomaterials through three-dimensional OA processes.","container-title":"Environmental Science: Nano","DOI":"10.1039/C6EN00619A","ISSN":"2051-8161","issue":"8","journalAbbreviation":"Environ. Sci.: Nano","language":"en","note":"publisher: The Royal Society of Chemistry","page":"1656-1669","source":"pubs.rsc.org","title":"Self-assembly of birnessite nanoflowers by staged three-dimensional oriented attachment","volume":"4","author":[{"family":"Liang","given":"Xinran"},{"family":"Zhao","given":"Zixiang"},{"family":"Zhu","given":"Mengqiang"},{"family":"Liu","given":"Fan"},{"family":"Wang","given":"Lijun"},{"family":"Yin","given":"Hui"},{"family":"Qiu","given":"Guohong"},{"family":"Cao","given":"Feifei"},{"family":"Liu","given":"Xiaoqing"},{"family":"Feng","given":"Xionghan"}],"issued":{"date-parts":[["2017",8,10]]}}}],"schema":"https://github.com/citation-style-language/schema/raw/master/csl-citation.json"} </w:instrText>
      </w:r>
      <w:r w:rsidR="00FB5542" w:rsidRPr="00884955">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(Li et al., 2021; Liang et al., 2017)</w:t>
      </w:r>
      <w:r w:rsidR="00FB5542" w:rsidRPr="00884955">
        <w:rPr>
          <w:rFonts w:ascii="Times New Roman" w:hAnsi="Times New Roman" w:cs="Times New Roman"/>
          <w:sz w:val="24"/>
          <w:szCs w:val="24"/>
          <w:lang w:val="en-US"/>
        </w:rPr>
        <w:fldChar w:fldCharType="end"/>
      </w:r>
      <w:r w:rsidR="005F5CBC">
        <w:rPr>
          <w:rFonts w:ascii="Times New Roman" w:hAnsi="Times New Roman" w:cs="Times New Roman"/>
          <w:sz w:val="24"/>
          <w:szCs w:val="24"/>
          <w:lang w:val="en-US"/>
        </w:rPr>
        <w:t>,</w:t>
      </w:r>
      <w:r w:rsidR="00FB5542" w:rsidRPr="00884955">
        <w:rPr>
          <w:rFonts w:ascii="Times New Roman" w:hAnsi="Times New Roman" w:cs="Times New Roman"/>
          <w:sz w:val="24"/>
          <w:szCs w:val="24"/>
          <w:lang w:val="en-US"/>
        </w:rPr>
        <w:t xml:space="preserve"> applied as catalyst for the decomposition of recalcitrant compounds </w:t>
      </w:r>
      <w:r w:rsidR="00FB5542" w:rsidRPr="00884955">
        <w:rPr>
          <w:rFonts w:ascii="Times New Roman" w:hAnsi="Times New Roman" w:cs="Times New Roman"/>
          <w:sz w:val="24"/>
          <w:szCs w:val="24"/>
          <w:lang w:val="en-US"/>
        </w:rPr>
        <w:fldChar w:fldCharType="begin"/>
      </w:r>
      <w:r w:rsidR="00DE0E6D">
        <w:rPr>
          <w:rFonts w:ascii="Times New Roman" w:hAnsi="Times New Roman" w:cs="Times New Roman"/>
          <w:sz w:val="24"/>
          <w:szCs w:val="24"/>
          <w:lang w:val="en-US"/>
        </w:rPr>
        <w:instrText xml:space="preserve"> ADDIN ZOTERO_ITEM CSL_CITATION {"citationID":"N2DTiz6j","properties":{"formattedCitation":"(Li et al., 2020)","plainCitation":"(Li et al., 2020)","noteIndex":0},"citationItems":[{"id":1252,"uris":["http://zotero.org/groups/5035977/items/V6RSVUT6"],"itemData":{"id":1252,"type":"article-journal","abstract":"Layered δ-MnO2 was successfully synthesized by redox reaction precipitation between KMnO4 and n-butanol. Then, the as-synthesized layered δ-MnO2 was used as catalyst for toluene catalytic combustion and showed excellent catalytic performance. The T10 and T90 (the temperatures corresponded to the toluene conversion of 10 % and 90 %) were just 160 °C and 199 °C, respectively (1000 ppm toluene, GHSV = 60,000 mL/(g h, 20 vol.%O2/N2). In addition, the layered δ-MnO2 showed well catalytic stability and humid resistance. The as-prepared catalysts were characterized by XRD, N2 sorption, SEM, TEM, XPS, H2-TPR, O2-TPD and so on. Compared with the referenced ε-MnO2 and γ-MnO2, the higher catalytic activity of layered δ-MnO2 was ascribed to its higher specific surface area, stronger low-temperature reducibility and richer oxygen vacancy. Finally, the toluene catalytic oxidation mechanism over δ-MnO2 was also proposed based on the results of in-situ DRIFTs. And the key successively intermediate species for toluene oxidation over δ-MnO2 were benzyl alcohol, benzoic acid, maleic anhydride and acetate.","container-title":"Applied Catalysis A: General","DOI":"10.1016/j.apcata.2020.117715","ISSN":"0926-860X","journalAbbreviation":"Applied Catalysis A: General","language":"en","page":"117715","source":"ScienceDirect","title":"Layered δ-MnO2 as an active catalyst for toluene catalytic combustion","volume":"602","author":[{"family":"Li","given":"Renzhu"},{"family":"Zhang","given":"Long"},{"family":"Zhu","given":"Simin"},{"family":"Fu","given":"Shiyu"},{"family":"Dong","given":"Xiaoping"},{"family":"Ida","given":"Shintaro"},{"family":"Zhang","given":"Lingxia"},{"family":"Guo","given":"Limin"}],"issued":{"date-parts":[["2020",7,25]]}}}],"schema":"https://github.com/citation-style-language/schema/raw/master/csl-citation.json"} </w:instrText>
      </w:r>
      <w:r w:rsidR="00FB5542" w:rsidRPr="00884955">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(Li et al., 2020)</w:t>
      </w:r>
      <w:r w:rsidR="00FB5542" w:rsidRPr="00884955">
        <w:rPr>
          <w:rFonts w:ascii="Times New Roman" w:hAnsi="Times New Roman" w:cs="Times New Roman"/>
          <w:sz w:val="24"/>
          <w:szCs w:val="24"/>
          <w:lang w:val="en-US"/>
        </w:rPr>
        <w:fldChar w:fldCharType="end"/>
      </w:r>
      <w:r w:rsidR="00FB5542" w:rsidRPr="00884955">
        <w:rPr>
          <w:rFonts w:ascii="Times New Roman" w:hAnsi="Times New Roman" w:cs="Times New Roman"/>
          <w:sz w:val="24"/>
          <w:szCs w:val="24"/>
          <w:lang w:val="en-US"/>
        </w:rPr>
        <w:t xml:space="preserve">. </w:t>
      </w:r>
      <w:r w:rsidR="00A612E4">
        <w:rPr>
          <w:rFonts w:ascii="Times New Roman" w:hAnsi="Times New Roman" w:cs="Times New Roman"/>
          <w:sz w:val="24"/>
          <w:szCs w:val="24"/>
          <w:lang w:val="en-US"/>
        </w:rPr>
        <w:t>The</w:t>
      </w:r>
      <w:r w:rsidR="00274592">
        <w:rPr>
          <w:rFonts w:ascii="Times New Roman" w:hAnsi="Times New Roman" w:cs="Times New Roman"/>
          <w:sz w:val="24"/>
          <w:szCs w:val="24"/>
          <w:lang w:val="en-US"/>
        </w:rPr>
        <w:t xml:space="preserve"> </w:t>
      </w:r>
      <w:r w:rsidR="00A612E4">
        <w:rPr>
          <w:rFonts w:ascii="Times New Roman" w:hAnsi="Times New Roman" w:cs="Times New Roman"/>
          <w:sz w:val="24"/>
          <w:szCs w:val="24"/>
          <w:lang w:val="en-US"/>
        </w:rPr>
        <w:t xml:space="preserve">3D </w:t>
      </w:r>
      <w:r w:rsidR="00274592">
        <w:rPr>
          <w:rFonts w:ascii="Times New Roman" w:hAnsi="Times New Roman" w:cs="Times New Roman"/>
          <w:sz w:val="24"/>
          <w:szCs w:val="24"/>
          <w:lang w:val="en-US"/>
        </w:rPr>
        <w:t>n</w:t>
      </w:r>
      <w:r w:rsidR="00274592" w:rsidRPr="00274592">
        <w:rPr>
          <w:rFonts w:ascii="Times New Roman" w:hAnsi="Times New Roman" w:cs="Times New Roman"/>
          <w:sz w:val="24"/>
          <w:szCs w:val="24"/>
          <w:lang w:val="en-US"/>
        </w:rPr>
        <w:t xml:space="preserve">anoflower </w:t>
      </w:r>
      <w:r w:rsidR="00274592">
        <w:rPr>
          <w:rFonts w:ascii="Times New Roman" w:hAnsi="Times New Roman" w:cs="Times New Roman"/>
          <w:sz w:val="24"/>
          <w:szCs w:val="24"/>
          <w:lang w:val="en-US"/>
        </w:rPr>
        <w:t xml:space="preserve">morphology </w:t>
      </w:r>
      <w:r w:rsidR="00A612E4">
        <w:rPr>
          <w:rFonts w:ascii="Times New Roman" w:hAnsi="Times New Roman" w:cs="Times New Roman"/>
          <w:sz w:val="24"/>
          <w:szCs w:val="24"/>
          <w:lang w:val="en-US"/>
        </w:rPr>
        <w:t xml:space="preserve">ensures a </w:t>
      </w:r>
      <w:r w:rsidR="00274592" w:rsidRPr="00274592">
        <w:rPr>
          <w:rFonts w:ascii="Times New Roman" w:hAnsi="Times New Roman" w:cs="Times New Roman"/>
          <w:sz w:val="24"/>
          <w:szCs w:val="24"/>
          <w:lang w:val="en-US"/>
        </w:rPr>
        <w:t>high surface to volume ratio</w:t>
      </w:r>
      <w:r w:rsidR="00A612E4">
        <w:rPr>
          <w:rFonts w:ascii="Times New Roman" w:hAnsi="Times New Roman" w:cs="Times New Roman"/>
          <w:sz w:val="24"/>
          <w:szCs w:val="24"/>
          <w:lang w:val="en-US"/>
        </w:rPr>
        <w:t>,</w:t>
      </w:r>
      <w:r w:rsidR="00274592" w:rsidRPr="00274592">
        <w:rPr>
          <w:rFonts w:ascii="Times New Roman" w:hAnsi="Times New Roman" w:cs="Times New Roman"/>
          <w:sz w:val="24"/>
          <w:szCs w:val="24"/>
          <w:lang w:val="en-US"/>
        </w:rPr>
        <w:t xml:space="preserve"> enhanc</w:t>
      </w:r>
      <w:r w:rsidR="00A612E4">
        <w:rPr>
          <w:rFonts w:ascii="Times New Roman" w:hAnsi="Times New Roman" w:cs="Times New Roman"/>
          <w:sz w:val="24"/>
          <w:szCs w:val="24"/>
          <w:lang w:val="en-US"/>
        </w:rPr>
        <w:t>ing</w:t>
      </w:r>
      <w:r w:rsidR="00274592" w:rsidRPr="00274592">
        <w:rPr>
          <w:rFonts w:ascii="Times New Roman" w:hAnsi="Times New Roman" w:cs="Times New Roman"/>
          <w:sz w:val="24"/>
          <w:szCs w:val="24"/>
          <w:lang w:val="en-US"/>
        </w:rPr>
        <w:t xml:space="preserve"> surface adsorption </w:t>
      </w:r>
      <w:r w:rsidR="00A612E4">
        <w:rPr>
          <w:rFonts w:ascii="Times New Roman" w:hAnsi="Times New Roman" w:cs="Times New Roman"/>
          <w:sz w:val="24"/>
          <w:szCs w:val="24"/>
          <w:lang w:val="en-US"/>
        </w:rPr>
        <w:t>and charge transfer,</w:t>
      </w:r>
      <w:r w:rsidR="00274592" w:rsidRPr="00274592">
        <w:rPr>
          <w:rFonts w:ascii="Times New Roman" w:hAnsi="Times New Roman" w:cs="Times New Roman"/>
          <w:sz w:val="24"/>
          <w:szCs w:val="24"/>
          <w:lang w:val="en-US"/>
        </w:rPr>
        <w:t xml:space="preserve"> accelerating the kinetics of reactions</w:t>
      </w:r>
      <w:r w:rsidR="00A612E4">
        <w:rPr>
          <w:rFonts w:ascii="Times New Roman" w:hAnsi="Times New Roman" w:cs="Times New Roman"/>
          <w:sz w:val="24"/>
          <w:szCs w:val="24"/>
          <w:lang w:val="en-US"/>
        </w:rPr>
        <w:t xml:space="preserve"> </w:t>
      </w:r>
      <w:r w:rsidR="00A612E4">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{"citationID":"V23YGAyo","properties":{"formattedCitation":"(Shende et al., 2018)","plainCitation":"(Shende et al., 2018)","noteIndex":0},"citationItems":[{"id":1264,"uris":["http://zotero.org/groups/5035977/items/96BXNLG9"],"itemData":{"id":1264,"type":"article-journal","abstract":"Nanoflowers are a newly developed class of nanoparticles showing structure similar to flower and gaining much attention due to their simple method of preparation, high stability and enhance efficiency. This article focuses on advantages, disadvantages, method of synthesis, types and applications of nanoflowers with futuristic approaches. The applications of nanoflower include its use as a biosensor for quick and precise detection of conditions like diabetes, Parkinsonism, Alzheimer, food infection, etc. Nanoflowers have been revealed for site-specific action and controlled delivery of drugs. The extended applications of nanoflowers cover purification of enzyme, removal of dye and heavy metal from water, gas-sensing using nickel oxide. Recent investigation shows 3 D structure of nanoflowers for enhancing surface sensitivity using Raman spectroscopy. This nanoflower system will act as a smart material in the near future due to high surface–to-volume ratio and enhance adsorption efficiency on its petals.","container-title":"Artificial Cells, Nanomedicine, and Biotechnology","DOI":"10.1080/21691401.2018.1428812","ISSN":"2169-1401","issue":"sup1","note":"publisher: Taylor &amp; Francis\n_eprint: https://doi.org/10.1080/21691401.2018.1428812\nPMID: 29361844","page":"413-422","source":"Taylor and Francis+NEJM","title":"Nanoflowers: the future trend of nanotechnology for multi-applications","title-short":"Nanoflowers","volume":"46","author":[{"family":"Shende","given":"Pravin"},{"family":"Kasture","given":"Pooja"},{"family":"Gaud","given":"R.S."}],"issued":{"date-parts":[["2018",10,31]]}}}],"schema":"https://github.com/citation-style-language/schema/raw/master/csl-citation.json"} </w:instrText>
      </w:r>
      <w:r w:rsidR="00A612E4">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(Shende et al., 2018)</w:t>
      </w:r>
      <w:r w:rsidR="00A612E4">
        <w:rPr>
          <w:rFonts w:ascii="Times New Roman" w:hAnsi="Times New Roman" w:cs="Times New Roman"/>
          <w:sz w:val="24"/>
          <w:szCs w:val="24"/>
          <w:lang w:val="en-US"/>
        </w:rPr>
        <w:fldChar w:fldCharType="end"/>
      </w:r>
      <w:r w:rsidR="00A612E4">
        <w:rPr>
          <w:rFonts w:ascii="Times New Roman" w:hAnsi="Times New Roman" w:cs="Times New Roman"/>
          <w:sz w:val="24"/>
          <w:szCs w:val="24"/>
          <w:lang w:val="en-US"/>
        </w:rPr>
        <w:t xml:space="preserve">. </w:t>
      </w:r>
      <w:r w:rsidR="00BE14DC" w:rsidRPr="00884955">
        <w:rPr>
          <w:rFonts w:ascii="Times New Roman" w:hAnsi="Times New Roman" w:cs="Times New Roman"/>
          <w:sz w:val="24"/>
          <w:szCs w:val="24"/>
          <w:lang w:val="en-US"/>
        </w:rPr>
        <w:t xml:space="preserve">The redox and adsorption properties of </w:t>
      </w:r>
      <w:r w:rsidR="00C20FB4" w:rsidRPr="00884955">
        <w:rPr>
          <w:rFonts w:ascii="Times New Roman" w:hAnsi="Times New Roman" w:cs="Times New Roman"/>
          <w:sz w:val="24"/>
          <w:szCs w:val="24"/>
          <w:lang w:val="en-US"/>
        </w:rPr>
        <w:t xml:space="preserve">biogenic </w:t>
      </w:r>
      <w:proofErr w:type="spellStart"/>
      <w:r w:rsidR="00BE14DC" w:rsidRPr="00884955">
        <w:rPr>
          <w:rFonts w:ascii="Times New Roman" w:hAnsi="Times New Roman" w:cs="Times New Roman"/>
          <w:sz w:val="24"/>
          <w:szCs w:val="24"/>
          <w:lang w:val="en-US"/>
        </w:rPr>
        <w:t>MnOx</w:t>
      </w:r>
      <w:proofErr w:type="spellEnd"/>
      <w:r w:rsidR="00BE14DC" w:rsidRPr="00884955">
        <w:rPr>
          <w:rFonts w:ascii="Times New Roman" w:hAnsi="Times New Roman" w:cs="Times New Roman"/>
          <w:sz w:val="24"/>
          <w:szCs w:val="24"/>
          <w:lang w:val="en-US"/>
        </w:rPr>
        <w:t xml:space="preserve"> may provide increased access to </w:t>
      </w:r>
      <w:r w:rsidR="0012303D" w:rsidRPr="00884955">
        <w:rPr>
          <w:rFonts w:ascii="Times New Roman" w:hAnsi="Times New Roman" w:cs="Times New Roman"/>
          <w:sz w:val="24"/>
          <w:szCs w:val="24"/>
          <w:lang w:val="en-US"/>
        </w:rPr>
        <w:t xml:space="preserve">both </w:t>
      </w:r>
      <w:r w:rsidR="00BE14DC" w:rsidRPr="00884955">
        <w:rPr>
          <w:rFonts w:ascii="Times New Roman" w:hAnsi="Times New Roman" w:cs="Times New Roman"/>
          <w:sz w:val="24"/>
          <w:szCs w:val="24"/>
          <w:lang w:val="en-US"/>
        </w:rPr>
        <w:t xml:space="preserve">biodegradable </w:t>
      </w:r>
      <w:r w:rsidR="0012303D" w:rsidRPr="00884955">
        <w:rPr>
          <w:rFonts w:ascii="Times New Roman" w:hAnsi="Times New Roman" w:cs="Times New Roman"/>
          <w:sz w:val="24"/>
          <w:szCs w:val="24"/>
          <w:lang w:val="en-US"/>
        </w:rPr>
        <w:t xml:space="preserve">and recalcitrant </w:t>
      </w:r>
      <w:r w:rsidR="00BE14DC" w:rsidRPr="00884955">
        <w:rPr>
          <w:rFonts w:ascii="Times New Roman" w:hAnsi="Times New Roman" w:cs="Times New Roman"/>
          <w:sz w:val="24"/>
          <w:szCs w:val="24"/>
          <w:lang w:val="en-US"/>
        </w:rPr>
        <w:t>material</w:t>
      </w:r>
      <w:r w:rsidR="0012303D" w:rsidRPr="00884955">
        <w:rPr>
          <w:rFonts w:ascii="Times New Roman" w:hAnsi="Times New Roman" w:cs="Times New Roman"/>
          <w:sz w:val="24"/>
          <w:szCs w:val="24"/>
          <w:lang w:val="en-US"/>
        </w:rPr>
        <w:t>s</w:t>
      </w:r>
      <w:r w:rsidR="00BE14DC" w:rsidRPr="00884955">
        <w:rPr>
          <w:rFonts w:ascii="Times New Roman" w:hAnsi="Times New Roman" w:cs="Times New Roman"/>
          <w:sz w:val="24"/>
          <w:szCs w:val="24"/>
          <w:lang w:val="en-US"/>
        </w:rPr>
        <w:t xml:space="preserve"> for </w:t>
      </w:r>
      <w:r w:rsidR="00642AAE">
        <w:rPr>
          <w:rFonts w:ascii="Times New Roman" w:hAnsi="Times New Roman" w:cs="Times New Roman"/>
          <w:sz w:val="24"/>
          <w:szCs w:val="24"/>
          <w:lang w:val="en-US"/>
        </w:rPr>
        <w:t>bio</w:t>
      </w:r>
      <w:r w:rsidR="0012303D" w:rsidRPr="00884955">
        <w:rPr>
          <w:rFonts w:ascii="Times New Roman" w:hAnsi="Times New Roman" w:cs="Times New Roman"/>
          <w:sz w:val="24"/>
          <w:szCs w:val="24"/>
          <w:lang w:val="en-US"/>
        </w:rPr>
        <w:t>degradation</w:t>
      </w:r>
      <w:r w:rsidR="00BE14DC" w:rsidRPr="00884955">
        <w:rPr>
          <w:rFonts w:ascii="Times New Roman" w:hAnsi="Times New Roman" w:cs="Times New Roman"/>
          <w:sz w:val="24"/>
          <w:szCs w:val="24"/>
          <w:lang w:val="en-US"/>
        </w:rPr>
        <w:t>, thus being beneficial for water treatment in general.</w:t>
      </w:r>
      <w:r w:rsidR="0012303D" w:rsidRPr="00884955">
        <w:rPr>
          <w:rFonts w:ascii="Times New Roman" w:hAnsi="Times New Roman" w:cs="Times New Roman"/>
          <w:sz w:val="24"/>
          <w:szCs w:val="24"/>
          <w:lang w:val="en-US"/>
        </w:rPr>
        <w:t xml:space="preserve"> </w:t>
      </w:r>
      <w:r w:rsidR="00FB5542" w:rsidRPr="00884955">
        <w:rPr>
          <w:rFonts w:ascii="Times New Roman" w:hAnsi="Times New Roman" w:cs="Times New Roman"/>
          <w:sz w:val="24"/>
          <w:szCs w:val="24"/>
          <w:lang w:val="en-US"/>
        </w:rPr>
        <w:t xml:space="preserve">By means of 16S rRNA gene sequencing, </w:t>
      </w:r>
      <w:r w:rsidR="0073674D" w:rsidRPr="00884955">
        <w:rPr>
          <w:rFonts w:ascii="Times New Roman" w:hAnsi="Times New Roman" w:cs="Times New Roman"/>
          <w:sz w:val="24"/>
          <w:szCs w:val="24"/>
          <w:lang w:val="en-US"/>
        </w:rPr>
        <w:t xml:space="preserve">we identified several dominant bacteria, of which most </w:t>
      </w:r>
      <w:r w:rsidR="00C20FB4" w:rsidRPr="00884955">
        <w:rPr>
          <w:rFonts w:ascii="Times New Roman" w:hAnsi="Times New Roman" w:cs="Times New Roman"/>
          <w:sz w:val="24"/>
          <w:szCs w:val="24"/>
          <w:lang w:val="en-US"/>
        </w:rPr>
        <w:t xml:space="preserve">have </w:t>
      </w:r>
      <w:r w:rsidR="0073674D" w:rsidRPr="00884955">
        <w:rPr>
          <w:rFonts w:ascii="Times New Roman" w:hAnsi="Times New Roman" w:cs="Times New Roman"/>
          <w:sz w:val="24"/>
          <w:szCs w:val="24"/>
          <w:lang w:val="en-US"/>
        </w:rPr>
        <w:t xml:space="preserve">never </w:t>
      </w:r>
      <w:r w:rsidR="00C20FB4" w:rsidRPr="00884955">
        <w:rPr>
          <w:rFonts w:ascii="Times New Roman" w:hAnsi="Times New Roman" w:cs="Times New Roman"/>
          <w:sz w:val="24"/>
          <w:szCs w:val="24"/>
          <w:lang w:val="en-US"/>
        </w:rPr>
        <w:t xml:space="preserve">been </w:t>
      </w:r>
      <w:r w:rsidR="003E3C76" w:rsidRPr="00884955">
        <w:rPr>
          <w:rFonts w:ascii="Times New Roman" w:hAnsi="Times New Roman" w:cs="Times New Roman"/>
          <w:sz w:val="24"/>
          <w:szCs w:val="24"/>
          <w:lang w:val="en-US"/>
        </w:rPr>
        <w:t>detected</w:t>
      </w:r>
      <w:r w:rsidR="0073674D" w:rsidRPr="00884955">
        <w:rPr>
          <w:rFonts w:ascii="Times New Roman" w:hAnsi="Times New Roman" w:cs="Times New Roman"/>
          <w:sz w:val="24"/>
          <w:szCs w:val="24"/>
          <w:lang w:val="en-US"/>
        </w:rPr>
        <w:t xml:space="preserve"> with</w:t>
      </w:r>
      <w:r w:rsidR="003E3C76" w:rsidRPr="00884955">
        <w:rPr>
          <w:rFonts w:ascii="Times New Roman" w:hAnsi="Times New Roman" w:cs="Times New Roman"/>
          <w:sz w:val="24"/>
          <w:szCs w:val="24"/>
          <w:lang w:val="en-US"/>
        </w:rPr>
        <w:t>in</w:t>
      </w:r>
      <w:r w:rsidR="003E3C76" w:rsidRPr="00884955">
        <w:rPr>
          <w:sz w:val="24"/>
          <w:szCs w:val="24"/>
          <w:lang w:val="en-US"/>
        </w:rPr>
        <w:t xml:space="preserve"> </w:t>
      </w:r>
      <w:r w:rsidR="003E3C76" w:rsidRPr="00884955">
        <w:rPr>
          <w:rFonts w:ascii="Times New Roman" w:hAnsi="Times New Roman" w:cs="Times New Roman"/>
          <w:sz w:val="24"/>
          <w:szCs w:val="24"/>
          <w:lang w:val="en-US"/>
        </w:rPr>
        <w:t>Mn</w:t>
      </w:r>
      <w:r w:rsidR="00024509">
        <w:rPr>
          <w:rFonts w:ascii="Times New Roman" w:hAnsi="Times New Roman" w:cs="Times New Roman"/>
          <w:sz w:val="24"/>
          <w:szCs w:val="24"/>
          <w:lang w:val="en-US"/>
        </w:rPr>
        <w:t>-</w:t>
      </w:r>
      <w:r w:rsidR="003E3C76" w:rsidRPr="00884955">
        <w:rPr>
          <w:rFonts w:ascii="Times New Roman" w:hAnsi="Times New Roman" w:cs="Times New Roman"/>
          <w:sz w:val="24"/>
          <w:szCs w:val="24"/>
          <w:lang w:val="en-US"/>
        </w:rPr>
        <w:t>oxidizing communities</w:t>
      </w:r>
      <w:r w:rsidR="0073674D" w:rsidRPr="00884955">
        <w:rPr>
          <w:rFonts w:ascii="Times New Roman" w:hAnsi="Times New Roman" w:cs="Times New Roman"/>
          <w:sz w:val="24"/>
          <w:szCs w:val="24"/>
          <w:lang w:val="en-US"/>
        </w:rPr>
        <w:t xml:space="preserve"> </w:t>
      </w:r>
      <w:r w:rsidR="00C20FB4" w:rsidRPr="00884955">
        <w:rPr>
          <w:rFonts w:ascii="Times New Roman" w:hAnsi="Times New Roman" w:cs="Times New Roman"/>
          <w:sz w:val="24"/>
          <w:szCs w:val="24"/>
          <w:lang w:val="en-US"/>
        </w:rPr>
        <w:t xml:space="preserve">before </w:t>
      </w:r>
      <w:r w:rsidR="00D24BB4" w:rsidRPr="00884955">
        <w:rPr>
          <w:rFonts w:ascii="Times New Roman" w:hAnsi="Times New Roman" w:cs="Times New Roman"/>
          <w:sz w:val="24"/>
          <w:szCs w:val="24"/>
          <w:lang w:val="en-US"/>
        </w:rPr>
        <w:t>(Fig. 4)</w:t>
      </w:r>
      <w:r w:rsidR="0073674D" w:rsidRPr="00884955">
        <w:rPr>
          <w:rFonts w:ascii="Times New Roman" w:hAnsi="Times New Roman" w:cs="Times New Roman"/>
          <w:sz w:val="24"/>
          <w:szCs w:val="24"/>
          <w:lang w:val="en-US"/>
        </w:rPr>
        <w:t>.</w:t>
      </w:r>
      <w:r w:rsidR="00FB5542" w:rsidRPr="00884955">
        <w:rPr>
          <w:rFonts w:ascii="Times New Roman" w:hAnsi="Times New Roman" w:cs="Times New Roman"/>
          <w:sz w:val="24"/>
          <w:szCs w:val="24"/>
          <w:lang w:val="en-US"/>
        </w:rPr>
        <w:t xml:space="preserve"> To date, </w:t>
      </w:r>
      <w:r w:rsidR="00D24BB4" w:rsidRPr="00884955">
        <w:rPr>
          <w:rFonts w:ascii="Times New Roman" w:hAnsi="Times New Roman" w:cs="Times New Roman"/>
          <w:sz w:val="24"/>
          <w:szCs w:val="24"/>
          <w:lang w:val="en-US"/>
        </w:rPr>
        <w:t xml:space="preserve">the </w:t>
      </w:r>
      <w:r w:rsidR="00C20FB4" w:rsidRPr="00884955">
        <w:rPr>
          <w:rFonts w:ascii="Times New Roman" w:hAnsi="Times New Roman" w:cs="Times New Roman"/>
          <w:sz w:val="24"/>
          <w:szCs w:val="24"/>
          <w:lang w:val="en-US"/>
        </w:rPr>
        <w:t xml:space="preserve">characterized </w:t>
      </w:r>
      <w:r w:rsidR="00D24BB4" w:rsidRPr="00884955">
        <w:rPr>
          <w:rFonts w:ascii="Times New Roman" w:hAnsi="Times New Roman" w:cs="Times New Roman"/>
          <w:sz w:val="24"/>
          <w:szCs w:val="24"/>
          <w:lang w:val="en-US"/>
        </w:rPr>
        <w:t xml:space="preserve">biochemical mechanisms associated with Mn oxidation are limited to </w:t>
      </w:r>
      <w:r w:rsidR="00C20FB4" w:rsidRPr="00884955">
        <w:rPr>
          <w:rFonts w:ascii="Times New Roman" w:hAnsi="Times New Roman" w:cs="Times New Roman"/>
          <w:sz w:val="24"/>
          <w:szCs w:val="24"/>
          <w:lang w:val="en-US"/>
        </w:rPr>
        <w:t>a few</w:t>
      </w:r>
      <w:r w:rsidR="00D24BB4" w:rsidRPr="00884955">
        <w:rPr>
          <w:rFonts w:ascii="Times New Roman" w:hAnsi="Times New Roman" w:cs="Times New Roman"/>
          <w:sz w:val="24"/>
          <w:szCs w:val="24"/>
          <w:lang w:val="en-US"/>
        </w:rPr>
        <w:t xml:space="preserve"> </w:t>
      </w:r>
      <w:r w:rsidR="00C20FB4" w:rsidRPr="00884955">
        <w:rPr>
          <w:rFonts w:ascii="Times New Roman" w:hAnsi="Times New Roman" w:cs="Times New Roman"/>
          <w:sz w:val="24"/>
          <w:szCs w:val="24"/>
          <w:lang w:val="en-US"/>
        </w:rPr>
        <w:t>isolated strains</w:t>
      </w:r>
      <w:r w:rsidR="00D24BB4" w:rsidRPr="00884955">
        <w:rPr>
          <w:rFonts w:ascii="Times New Roman" w:hAnsi="Times New Roman" w:cs="Times New Roman"/>
          <w:sz w:val="24"/>
          <w:szCs w:val="24"/>
          <w:lang w:val="en-US"/>
        </w:rPr>
        <w:t xml:space="preserve">, thus the list of </w:t>
      </w:r>
      <w:r w:rsidR="00C20FB4" w:rsidRPr="00884955">
        <w:rPr>
          <w:rFonts w:ascii="Times New Roman" w:hAnsi="Times New Roman" w:cs="Times New Roman"/>
          <w:sz w:val="24"/>
          <w:szCs w:val="24"/>
          <w:lang w:val="en-US"/>
        </w:rPr>
        <w:t xml:space="preserve">Mn oxidation </w:t>
      </w:r>
      <w:r w:rsidR="00D24BB4" w:rsidRPr="00884955">
        <w:rPr>
          <w:rFonts w:ascii="Times New Roman" w:hAnsi="Times New Roman" w:cs="Times New Roman"/>
          <w:sz w:val="24"/>
          <w:szCs w:val="24"/>
          <w:lang w:val="en-US"/>
        </w:rPr>
        <w:t xml:space="preserve">enzymes is still very limited </w:t>
      </w:r>
      <w:r w:rsidR="00D24BB4" w:rsidRPr="00884955">
        <w:rPr>
          <w:rFonts w:ascii="Times New Roman" w:hAnsi="Times New Roman" w:cs="Times New Roman"/>
          <w:sz w:val="24"/>
          <w:szCs w:val="24"/>
          <w:lang w:val="en-US"/>
        </w:rPr>
        <w:fldChar w:fldCharType="begin"/>
      </w:r>
      <w:r w:rsidR="00E53609">
        <w:rPr>
          <w:rFonts w:ascii="Times New Roman" w:hAnsi="Times New Roman" w:cs="Times New Roman"/>
          <w:sz w:val="24"/>
          <w:szCs w:val="24"/>
          <w:lang w:val="en-US"/>
        </w:rPr>
        <w:instrText xml:space="preserve"> ADDIN ZOTERO_ITEM CSL_CITATION {"citationID":"dwUJleyJ","properties":{"formattedCitation":"(Tebo et al., 2005)","plainCitation":"(Tebo et al., 2005)","noteIndex":0},"citationItems":[{"id":1058,"uris":["http://zotero.org/groups/5035977/items/2C5RV554"],"itemData":{"id":1058,"type":"article-journal","abstract":"Mn(II)-oxidizing microbes have an integral role in the biogeochemical cycling of manganese, iron, nitrogen, carbon, sulfur, and several nutrients and trace metals. There is great interest in mechanistically understanding these cycles and defining the importance of Mn(II)-oxidizing bacteria in modern and ancient geochemical environments. Linking Mn(II) oxidation to cellular function, although still enigmatic, continues to drive efforts to characterize manganese biomineralization. Recently, complexed-Mn(III) has been shown to be a transient intermediate in Mn(II) oxidation to Mn(IV), suggesting that the reaction might involve a unique multicopper oxidase system capable of a two-electron oxidation of the substrate. In biogenic and abiotic synthesis experiments, the application of synchrotron-based X-ray scattering and spectroscopic techniques has significantly increased our understanding of the oxidation state and relatively amorphous structure (i.e. δ–MnO2-like) of biogenic oxides, providing a new blueprint for the structural signature of biogenic Mn oxides.","container-title":"Trends in Microbiology","DOI":"10.1016/j.tim.2005.07.009","ISSN":"0966-842X","issue":"9","journalAbbreviation":"Trends in Microbiology","language":"en","page":"421-428","source":"ScienceDirect","title":"Geomicrobiology of manganese(II) oxidation","volume":"13","author":[{"family":"Tebo","given":"Bradley M."},{"family":"Johnson","given":"Hope A."},{"family":"McCarthy","given":"James K."},{"family":"Templeton","given":"Alexis S."}],"issued":{"date-parts":[["2005",9,1]]}}}],"schema":"https://github.com/citation-style-language/schema/raw/master/csl-citation.json"} </w:instrText>
      </w:r>
      <w:r w:rsidR="00D24BB4" w:rsidRPr="00884955">
        <w:rPr>
          <w:rFonts w:ascii="Times New Roman" w:hAnsi="Times New Roman" w:cs="Times New Roman"/>
          <w:sz w:val="24"/>
          <w:szCs w:val="24"/>
          <w:lang w:val="en-US"/>
        </w:rPr>
        <w:fldChar w:fldCharType="separate"/>
      </w:r>
      <w:r w:rsidR="00003FCF" w:rsidRPr="00003FCF">
        <w:rPr>
          <w:rFonts w:ascii="Times New Roman" w:hAnsi="Times New Roman" w:cs="Times New Roman"/>
          <w:sz w:val="24"/>
        </w:rPr>
        <w:t>(Tebo et al., 2005)</w:t>
      </w:r>
      <w:r w:rsidR="00D24BB4" w:rsidRPr="00884955">
        <w:rPr>
          <w:rFonts w:ascii="Times New Roman" w:hAnsi="Times New Roman" w:cs="Times New Roman"/>
          <w:sz w:val="24"/>
          <w:szCs w:val="24"/>
          <w:lang w:val="en-US"/>
        </w:rPr>
        <w:fldChar w:fldCharType="end"/>
      </w:r>
      <w:r w:rsidR="00D24BB4" w:rsidRPr="00884955">
        <w:rPr>
          <w:rFonts w:ascii="Times New Roman" w:hAnsi="Times New Roman" w:cs="Times New Roman"/>
          <w:sz w:val="24"/>
          <w:szCs w:val="24"/>
          <w:lang w:val="en-US"/>
        </w:rPr>
        <w:t xml:space="preserve">. </w:t>
      </w:r>
      <w:r w:rsidR="00986588" w:rsidRPr="00884955">
        <w:rPr>
          <w:rFonts w:ascii="Times New Roman" w:hAnsi="Times New Roman" w:cs="Times New Roman"/>
          <w:sz w:val="24"/>
          <w:szCs w:val="24"/>
          <w:lang w:val="en-US"/>
        </w:rPr>
        <w:t>Overall, future</w:t>
      </w:r>
      <w:r w:rsidR="0073674D" w:rsidRPr="00884955">
        <w:rPr>
          <w:rFonts w:ascii="Times New Roman" w:hAnsi="Times New Roman" w:cs="Times New Roman"/>
          <w:sz w:val="24"/>
          <w:szCs w:val="24"/>
          <w:lang w:val="en-US"/>
        </w:rPr>
        <w:t xml:space="preserve"> work</w:t>
      </w:r>
      <w:r w:rsidR="00986588" w:rsidRPr="00884955">
        <w:rPr>
          <w:rFonts w:ascii="Times New Roman" w:hAnsi="Times New Roman" w:cs="Times New Roman"/>
          <w:sz w:val="24"/>
          <w:szCs w:val="24"/>
          <w:lang w:val="en-US"/>
        </w:rPr>
        <w:t xml:space="preserve"> should</w:t>
      </w:r>
      <w:r w:rsidR="0073674D" w:rsidRPr="00884955">
        <w:rPr>
          <w:rFonts w:ascii="Times New Roman" w:hAnsi="Times New Roman" w:cs="Times New Roman"/>
          <w:sz w:val="24"/>
          <w:szCs w:val="24"/>
          <w:lang w:val="en-US"/>
        </w:rPr>
        <w:t xml:space="preserve"> </w:t>
      </w:r>
      <w:r w:rsidR="00986588" w:rsidRPr="00884955">
        <w:rPr>
          <w:rFonts w:ascii="Times New Roman" w:hAnsi="Times New Roman" w:cs="Times New Roman"/>
          <w:sz w:val="24"/>
          <w:szCs w:val="24"/>
          <w:lang w:val="en-US"/>
        </w:rPr>
        <w:t xml:space="preserve">focus on </w:t>
      </w:r>
      <w:r w:rsidR="0073674D" w:rsidRPr="00884955">
        <w:rPr>
          <w:rFonts w:ascii="Times New Roman" w:hAnsi="Times New Roman" w:cs="Times New Roman"/>
          <w:sz w:val="24"/>
          <w:szCs w:val="24"/>
          <w:lang w:val="en-US"/>
        </w:rPr>
        <w:t xml:space="preserve">further </w:t>
      </w:r>
      <w:r w:rsidR="00986588" w:rsidRPr="00884955">
        <w:rPr>
          <w:rFonts w:ascii="Times New Roman" w:hAnsi="Times New Roman" w:cs="Times New Roman"/>
          <w:sz w:val="24"/>
          <w:szCs w:val="24"/>
          <w:lang w:val="en-US"/>
        </w:rPr>
        <w:t xml:space="preserve">structural </w:t>
      </w:r>
      <w:r w:rsidR="0073674D" w:rsidRPr="00884955">
        <w:rPr>
          <w:rFonts w:ascii="Times New Roman" w:hAnsi="Times New Roman" w:cs="Times New Roman"/>
          <w:sz w:val="24"/>
          <w:szCs w:val="24"/>
          <w:lang w:val="en-US"/>
        </w:rPr>
        <w:t xml:space="preserve">characterization of </w:t>
      </w:r>
      <w:proofErr w:type="spellStart"/>
      <w:r w:rsidR="0073674D" w:rsidRPr="00884955">
        <w:rPr>
          <w:rFonts w:ascii="Times New Roman" w:hAnsi="Times New Roman" w:cs="Times New Roman"/>
          <w:sz w:val="24"/>
          <w:szCs w:val="24"/>
          <w:lang w:val="en-US"/>
        </w:rPr>
        <w:t>Mn</w:t>
      </w:r>
      <w:r w:rsidR="00504BC4" w:rsidRPr="00884955">
        <w:rPr>
          <w:rFonts w:ascii="Times New Roman" w:hAnsi="Times New Roman" w:cs="Times New Roman"/>
          <w:sz w:val="24"/>
          <w:szCs w:val="24"/>
          <w:lang w:val="en-US"/>
        </w:rPr>
        <w:t>Ox</w:t>
      </w:r>
      <w:proofErr w:type="spellEnd"/>
      <w:r w:rsidR="00504BC4" w:rsidRPr="00884955">
        <w:rPr>
          <w:rFonts w:ascii="Times New Roman" w:hAnsi="Times New Roman" w:cs="Times New Roman"/>
          <w:sz w:val="24"/>
          <w:szCs w:val="24"/>
          <w:lang w:val="en-US"/>
        </w:rPr>
        <w:t xml:space="preserve"> </w:t>
      </w:r>
      <w:r w:rsidR="00267BF3" w:rsidRPr="00884955">
        <w:rPr>
          <w:rFonts w:ascii="Times New Roman" w:hAnsi="Times New Roman" w:cs="Times New Roman"/>
          <w:sz w:val="24"/>
          <w:szCs w:val="24"/>
          <w:lang w:val="en-US"/>
        </w:rPr>
        <w:t>formed by mixed microbial culture</w:t>
      </w:r>
      <w:r w:rsidR="00DC64F8">
        <w:rPr>
          <w:rFonts w:ascii="Times New Roman" w:hAnsi="Times New Roman" w:cs="Times New Roman"/>
          <w:sz w:val="24"/>
          <w:szCs w:val="24"/>
          <w:lang w:val="en-US"/>
        </w:rPr>
        <w:t>s</w:t>
      </w:r>
      <w:r w:rsidR="00B454C3" w:rsidRPr="00884955">
        <w:rPr>
          <w:rFonts w:ascii="Times New Roman" w:hAnsi="Times New Roman" w:cs="Times New Roman"/>
          <w:sz w:val="24"/>
          <w:szCs w:val="24"/>
          <w:lang w:val="en-US"/>
        </w:rPr>
        <w:t xml:space="preserve"> </w:t>
      </w:r>
      <w:r w:rsidR="00C20FB4" w:rsidRPr="00884955">
        <w:rPr>
          <w:rFonts w:ascii="Times New Roman" w:hAnsi="Times New Roman" w:cs="Times New Roman"/>
          <w:sz w:val="24"/>
          <w:szCs w:val="24"/>
          <w:lang w:val="en-US"/>
        </w:rPr>
        <w:t xml:space="preserve">and link </w:t>
      </w:r>
      <w:r w:rsidR="00B454C3" w:rsidRPr="00884955">
        <w:rPr>
          <w:rFonts w:ascii="Times New Roman" w:hAnsi="Times New Roman" w:cs="Times New Roman"/>
          <w:sz w:val="24"/>
          <w:szCs w:val="24"/>
          <w:lang w:val="en-US"/>
        </w:rPr>
        <w:t>to the catalytic potential</w:t>
      </w:r>
      <w:r w:rsidR="00986588" w:rsidRPr="00884955">
        <w:rPr>
          <w:rFonts w:ascii="Times New Roman" w:hAnsi="Times New Roman" w:cs="Times New Roman"/>
          <w:sz w:val="24"/>
          <w:szCs w:val="24"/>
          <w:lang w:val="en-US"/>
        </w:rPr>
        <w:t xml:space="preserve">, as well as </w:t>
      </w:r>
      <w:r w:rsidR="00B454C3" w:rsidRPr="00884955">
        <w:rPr>
          <w:rFonts w:ascii="Times New Roman" w:hAnsi="Times New Roman" w:cs="Times New Roman"/>
          <w:sz w:val="24"/>
          <w:szCs w:val="24"/>
          <w:lang w:val="en-US"/>
        </w:rPr>
        <w:t xml:space="preserve">on </w:t>
      </w:r>
      <w:r w:rsidR="00346F0C" w:rsidRPr="00884955">
        <w:rPr>
          <w:rFonts w:ascii="Times New Roman" w:hAnsi="Times New Roman" w:cs="Times New Roman"/>
          <w:sz w:val="24"/>
          <w:szCs w:val="24"/>
          <w:lang w:val="en-US"/>
        </w:rPr>
        <w:t>unraveling</w:t>
      </w:r>
      <w:r w:rsidR="00986588" w:rsidRPr="00884955">
        <w:rPr>
          <w:rFonts w:ascii="Times New Roman" w:hAnsi="Times New Roman" w:cs="Times New Roman"/>
          <w:sz w:val="24"/>
          <w:szCs w:val="24"/>
          <w:lang w:val="en-US"/>
        </w:rPr>
        <w:t xml:space="preserve"> the </w:t>
      </w:r>
      <w:r w:rsidR="0073674D" w:rsidRPr="00884955">
        <w:rPr>
          <w:rFonts w:ascii="Times New Roman" w:hAnsi="Times New Roman" w:cs="Times New Roman"/>
          <w:sz w:val="24"/>
          <w:szCs w:val="24"/>
          <w:lang w:val="en-US"/>
        </w:rPr>
        <w:t xml:space="preserve">enzymology </w:t>
      </w:r>
      <w:r w:rsidR="00986588" w:rsidRPr="00884955">
        <w:rPr>
          <w:rFonts w:ascii="Times New Roman" w:hAnsi="Times New Roman" w:cs="Times New Roman"/>
          <w:sz w:val="24"/>
          <w:szCs w:val="24"/>
          <w:lang w:val="en-US"/>
        </w:rPr>
        <w:t>behind this almost ubiquitous yet poorly understood microbial function.</w:t>
      </w:r>
    </w:p>
    <w:p w14:paraId="2233965D" w14:textId="160825B4" w:rsidR="00CA1BD2" w:rsidRPr="00AF74AC" w:rsidRDefault="00CA1BD2" w:rsidP="00751EFB">
      <w:pPr>
        <w:pStyle w:val="Heading1"/>
        <w:rPr>
          <w:szCs w:val="24"/>
          <w:lang w:val="en-US"/>
        </w:rPr>
      </w:pPr>
      <w:r w:rsidRPr="00AF74AC">
        <w:rPr>
          <w:szCs w:val="24"/>
          <w:lang w:val="en-US"/>
        </w:rPr>
        <w:t>Conclusions</w:t>
      </w:r>
    </w:p>
    <w:p w14:paraId="23CCD802" w14:textId="38F8B8D8" w:rsidR="00DC64F8" w:rsidRPr="00C11B16" w:rsidRDefault="00DC64F8" w:rsidP="00C11B16">
      <w:pPr>
        <w:pStyle w:val="ListParagraph"/>
        <w:numPr>
          <w:ilvl w:val="0"/>
          <w:numId w:val="9"/>
        </w:numPr>
        <w:spacing w:after="0" w:line="480" w:lineRule="auto"/>
        <w:ind w:left="284" w:hanging="284"/>
        <w:rPr>
          <w:rFonts w:ascii="Times New Roman" w:hAnsi="Times New Roman" w:cs="Times New Roman"/>
          <w:sz w:val="24"/>
          <w:szCs w:val="24"/>
        </w:rPr>
      </w:pPr>
      <w:r w:rsidRPr="00C11B16">
        <w:rPr>
          <w:rFonts w:ascii="Times New Roman" w:eastAsia="Times New Roman" w:hAnsi="Times New Roman" w:cs="Times New Roman"/>
          <w:sz w:val="24"/>
          <w:szCs w:val="24"/>
        </w:rPr>
        <w:t>T</w:t>
      </w:r>
      <w:r w:rsidR="002C30C0" w:rsidRPr="00C11B16">
        <w:rPr>
          <w:rFonts w:ascii="Times New Roman" w:eastAsia="Times New Roman" w:hAnsi="Times New Roman" w:cs="Times New Roman"/>
          <w:sz w:val="24"/>
          <w:szCs w:val="24"/>
        </w:rPr>
        <w:t xml:space="preserve">he detached biofilms from </w:t>
      </w:r>
      <w:r w:rsidR="005B7C3C" w:rsidRPr="00C11B16">
        <w:rPr>
          <w:rFonts w:ascii="Times New Roman" w:eastAsia="Times New Roman" w:hAnsi="Times New Roman" w:cs="Times New Roman"/>
          <w:sz w:val="24"/>
          <w:szCs w:val="24"/>
        </w:rPr>
        <w:t>aged BAC granules</w:t>
      </w:r>
      <w:r w:rsidR="002C30C0" w:rsidRPr="00C11B16">
        <w:rPr>
          <w:rFonts w:ascii="Times New Roman" w:eastAsia="Times New Roman" w:hAnsi="Times New Roman" w:cs="Times New Roman"/>
          <w:sz w:val="24"/>
          <w:szCs w:val="24"/>
        </w:rPr>
        <w:t xml:space="preserve"> </w:t>
      </w:r>
      <w:r w:rsidR="00F25298" w:rsidRPr="00C11B16">
        <w:rPr>
          <w:rFonts w:ascii="Times New Roman" w:eastAsia="Times New Roman" w:hAnsi="Times New Roman" w:cs="Times New Roman"/>
          <w:sz w:val="24"/>
          <w:szCs w:val="24"/>
        </w:rPr>
        <w:t>harbor</w:t>
      </w:r>
      <w:r w:rsidR="002C30C0" w:rsidRPr="00C11B16">
        <w:rPr>
          <w:rFonts w:ascii="Times New Roman" w:eastAsia="Times New Roman" w:hAnsi="Times New Roman" w:cs="Times New Roman"/>
          <w:sz w:val="24"/>
          <w:szCs w:val="24"/>
        </w:rPr>
        <w:t xml:space="preserve"> a diverse microbial community that has the capability to </w:t>
      </w:r>
      <w:r w:rsidR="005B7C3C" w:rsidRPr="00C11B16">
        <w:rPr>
          <w:rFonts w:ascii="Times New Roman" w:eastAsia="Times New Roman" w:hAnsi="Times New Roman" w:cs="Times New Roman"/>
          <w:sz w:val="24"/>
          <w:szCs w:val="24"/>
        </w:rPr>
        <w:t xml:space="preserve">grow via </w:t>
      </w:r>
      <w:r w:rsidR="002C30C0" w:rsidRPr="00C11B16">
        <w:rPr>
          <w:rFonts w:ascii="Times New Roman" w:eastAsia="Times New Roman" w:hAnsi="Times New Roman" w:cs="Times New Roman"/>
          <w:sz w:val="24"/>
          <w:szCs w:val="24"/>
        </w:rPr>
        <w:t>Mn</w:t>
      </w:r>
      <w:r w:rsidR="00A068E4" w:rsidRPr="00C11B16">
        <w:rPr>
          <w:rFonts w:ascii="Times New Roman" w:eastAsia="Times New Roman" w:hAnsi="Times New Roman" w:cs="Times New Roman"/>
          <w:sz w:val="24"/>
          <w:szCs w:val="24"/>
          <w:vertAlign w:val="superscript"/>
        </w:rPr>
        <w:t>2+</w:t>
      </w:r>
      <w:r w:rsidR="005B7C3C" w:rsidRPr="00C11B16">
        <w:rPr>
          <w:rFonts w:ascii="Times New Roman" w:eastAsia="Times New Roman" w:hAnsi="Times New Roman" w:cs="Times New Roman"/>
          <w:sz w:val="24"/>
          <w:szCs w:val="24"/>
        </w:rPr>
        <w:t xml:space="preserve"> oxidation</w:t>
      </w:r>
      <w:r w:rsidR="002C30C0" w:rsidRPr="00C11B16">
        <w:rPr>
          <w:rFonts w:ascii="Times New Roman" w:eastAsia="Times New Roman" w:hAnsi="Times New Roman" w:cs="Times New Roman"/>
          <w:sz w:val="24"/>
          <w:szCs w:val="24"/>
        </w:rPr>
        <w:t xml:space="preserve">. </w:t>
      </w:r>
    </w:p>
    <w:p w14:paraId="465C035D" w14:textId="4836C6E5" w:rsidR="00DC64F8" w:rsidRPr="00C11B16" w:rsidRDefault="0014738C" w:rsidP="00C11B16">
      <w:pPr>
        <w:pStyle w:val="ListParagraph"/>
        <w:numPr>
          <w:ilvl w:val="0"/>
          <w:numId w:val="9"/>
        </w:numPr>
        <w:spacing w:after="0" w:line="480" w:lineRule="auto"/>
        <w:ind w:left="284" w:hanging="284"/>
        <w:rPr>
          <w:rFonts w:ascii="Times New Roman" w:hAnsi="Times New Roman" w:cs="Times New Roman"/>
          <w:sz w:val="24"/>
          <w:szCs w:val="24"/>
        </w:rPr>
      </w:pPr>
      <w:r w:rsidRPr="00C11B16">
        <w:rPr>
          <w:rFonts w:ascii="Times New Roman" w:eastAsia="Times New Roman" w:hAnsi="Times New Roman" w:cs="Times New Roman"/>
          <w:sz w:val="24"/>
          <w:szCs w:val="24"/>
        </w:rPr>
        <w:t>Opposite to pure cultures of model microorganisms, e</w:t>
      </w:r>
      <w:r w:rsidR="002C30C0" w:rsidRPr="00C11B16">
        <w:rPr>
          <w:rFonts w:ascii="Times New Roman" w:eastAsia="Times New Roman" w:hAnsi="Times New Roman" w:cs="Times New Roman"/>
          <w:sz w:val="24"/>
          <w:szCs w:val="24"/>
        </w:rPr>
        <w:t xml:space="preserve">nriched </w:t>
      </w:r>
      <w:r w:rsidRPr="00C11B16">
        <w:rPr>
          <w:rFonts w:ascii="Times New Roman" w:eastAsia="Times New Roman" w:hAnsi="Times New Roman" w:cs="Times New Roman"/>
          <w:sz w:val="24"/>
          <w:szCs w:val="24"/>
        </w:rPr>
        <w:t xml:space="preserve">oligotrophic </w:t>
      </w:r>
      <w:r w:rsidR="004D4BB9" w:rsidRPr="00C11B16">
        <w:rPr>
          <w:rFonts w:ascii="Times New Roman" w:eastAsia="Times New Roman" w:hAnsi="Times New Roman" w:cs="Times New Roman"/>
          <w:sz w:val="24"/>
          <w:szCs w:val="24"/>
        </w:rPr>
        <w:t xml:space="preserve">communities with a variety of </w:t>
      </w:r>
      <w:proofErr w:type="spellStart"/>
      <w:r w:rsidR="002C30C0" w:rsidRPr="00C11B16">
        <w:rPr>
          <w:rFonts w:ascii="Times New Roman" w:eastAsia="Times New Roman" w:hAnsi="Times New Roman" w:cs="Times New Roman"/>
          <w:sz w:val="24"/>
          <w:szCs w:val="24"/>
        </w:rPr>
        <w:t>MnOB</w:t>
      </w:r>
      <w:proofErr w:type="spellEnd"/>
      <w:r w:rsidR="002C30C0" w:rsidRPr="00C11B16">
        <w:rPr>
          <w:rFonts w:ascii="Times New Roman" w:eastAsia="Times New Roman" w:hAnsi="Times New Roman" w:cs="Times New Roman"/>
          <w:sz w:val="24"/>
          <w:szCs w:val="24"/>
        </w:rPr>
        <w:t xml:space="preserve"> </w:t>
      </w:r>
      <w:r w:rsidR="00C012CC" w:rsidRPr="00C11B16">
        <w:rPr>
          <w:rFonts w:ascii="Times New Roman" w:eastAsia="Times New Roman" w:hAnsi="Times New Roman" w:cs="Times New Roman"/>
          <w:sz w:val="24"/>
          <w:szCs w:val="24"/>
        </w:rPr>
        <w:t xml:space="preserve">groups </w:t>
      </w:r>
      <w:r w:rsidR="00E90F5A" w:rsidRPr="00C11B16">
        <w:rPr>
          <w:rFonts w:ascii="Times New Roman" w:eastAsia="Times New Roman" w:hAnsi="Times New Roman" w:cs="Times New Roman"/>
          <w:sz w:val="24"/>
          <w:szCs w:val="24"/>
        </w:rPr>
        <w:t>result in</w:t>
      </w:r>
      <w:r w:rsidR="005B7C3C" w:rsidRPr="00C11B16">
        <w:rPr>
          <w:rFonts w:ascii="Times New Roman" w:eastAsia="Times New Roman" w:hAnsi="Times New Roman" w:cs="Times New Roman"/>
          <w:sz w:val="24"/>
          <w:szCs w:val="24"/>
        </w:rPr>
        <w:t xml:space="preserve"> the formation of </w:t>
      </w:r>
      <w:r w:rsidR="004D4BB9" w:rsidRPr="00C11B16">
        <w:rPr>
          <w:rFonts w:ascii="Times New Roman" w:eastAsia="Times New Roman" w:hAnsi="Times New Roman" w:cs="Times New Roman"/>
          <w:sz w:val="24"/>
          <w:szCs w:val="24"/>
        </w:rPr>
        <w:t xml:space="preserve">nanoflower crystals of </w:t>
      </w:r>
      <w:r w:rsidR="002C30C0" w:rsidRPr="00C11B16">
        <w:rPr>
          <w:rFonts w:ascii="Times New Roman" w:eastAsia="Times New Roman" w:hAnsi="Times New Roman" w:cs="Times New Roman"/>
          <w:sz w:val="24"/>
          <w:szCs w:val="24"/>
        </w:rPr>
        <w:t>δ-MnO</w:t>
      </w:r>
      <w:r w:rsidR="002C30C0" w:rsidRPr="00C11B16">
        <w:rPr>
          <w:rFonts w:ascii="Times New Roman" w:eastAsia="Times New Roman" w:hAnsi="Times New Roman" w:cs="Times New Roman"/>
          <w:sz w:val="24"/>
          <w:szCs w:val="24"/>
          <w:vertAlign w:val="subscript"/>
        </w:rPr>
        <w:t>2</w:t>
      </w:r>
      <w:r w:rsidR="002C30C0" w:rsidRPr="00C11B16">
        <w:rPr>
          <w:rFonts w:ascii="Times New Roman" w:eastAsia="Times New Roman" w:hAnsi="Times New Roman" w:cs="Times New Roman"/>
          <w:sz w:val="24"/>
          <w:szCs w:val="24"/>
        </w:rPr>
        <w:t xml:space="preserve">. </w:t>
      </w:r>
    </w:p>
    <w:p w14:paraId="54CD17C8" w14:textId="624286A4" w:rsidR="00DC64F8" w:rsidRPr="00C11B16" w:rsidRDefault="00996FAF" w:rsidP="00C11B16">
      <w:pPr>
        <w:pStyle w:val="ListParagraph"/>
        <w:numPr>
          <w:ilvl w:val="0"/>
          <w:numId w:val="9"/>
        </w:numPr>
        <w:spacing w:after="0" w:line="480" w:lineRule="auto"/>
        <w:ind w:left="284" w:hanging="284"/>
        <w:rPr>
          <w:rFonts w:ascii="Times New Roman" w:hAnsi="Times New Roman" w:cs="Times New Roman"/>
          <w:sz w:val="24"/>
          <w:szCs w:val="24"/>
        </w:rPr>
      </w:pPr>
      <w:r w:rsidRPr="00C11B16">
        <w:rPr>
          <w:rFonts w:ascii="Times New Roman" w:eastAsia="Times New Roman" w:hAnsi="Times New Roman" w:cs="Times New Roman"/>
          <w:sz w:val="24"/>
          <w:szCs w:val="24"/>
        </w:rPr>
        <w:t xml:space="preserve">Biotechnological contexts where </w:t>
      </w:r>
      <w:proofErr w:type="spellStart"/>
      <w:r w:rsidRPr="00C11B16">
        <w:rPr>
          <w:rFonts w:ascii="Times New Roman" w:eastAsia="Times New Roman" w:hAnsi="Times New Roman" w:cs="Times New Roman"/>
          <w:sz w:val="24"/>
          <w:szCs w:val="24"/>
        </w:rPr>
        <w:t>MnOB</w:t>
      </w:r>
      <w:proofErr w:type="spellEnd"/>
      <w:r w:rsidRPr="00C11B16">
        <w:rPr>
          <w:rFonts w:ascii="Times New Roman" w:eastAsia="Times New Roman" w:hAnsi="Times New Roman" w:cs="Times New Roman"/>
          <w:sz w:val="24"/>
          <w:szCs w:val="24"/>
        </w:rPr>
        <w:t xml:space="preserve">, likely coming from soil and groundwater, find a suitable habitat to adhere and grow in mixed microbial cultures, are potential </w:t>
      </w:r>
      <w:r w:rsidR="00C74257" w:rsidRPr="00C11B16">
        <w:rPr>
          <w:rFonts w:ascii="Times New Roman" w:eastAsia="Times New Roman" w:hAnsi="Times New Roman" w:cs="Times New Roman"/>
          <w:sz w:val="24"/>
          <w:szCs w:val="24"/>
        </w:rPr>
        <w:t>sources</w:t>
      </w:r>
      <w:r w:rsidRPr="00C11B16">
        <w:rPr>
          <w:rFonts w:ascii="Times New Roman" w:eastAsia="Times New Roman" w:hAnsi="Times New Roman" w:cs="Times New Roman"/>
          <w:sz w:val="24"/>
          <w:szCs w:val="24"/>
        </w:rPr>
        <w:t xml:space="preserve"> </w:t>
      </w:r>
      <w:r w:rsidR="002C30C0" w:rsidRPr="00C11B16">
        <w:rPr>
          <w:rFonts w:ascii="Times New Roman" w:eastAsia="Times New Roman" w:hAnsi="Times New Roman" w:cs="Times New Roman"/>
          <w:sz w:val="24"/>
          <w:szCs w:val="24"/>
        </w:rPr>
        <w:t xml:space="preserve">of </w:t>
      </w:r>
      <w:r w:rsidRPr="00C11B16">
        <w:rPr>
          <w:rFonts w:ascii="Times New Roman" w:eastAsia="Times New Roman" w:hAnsi="Times New Roman" w:cs="Times New Roman"/>
          <w:sz w:val="24"/>
          <w:szCs w:val="24"/>
        </w:rPr>
        <w:t xml:space="preserve">biological </w:t>
      </w:r>
      <w:proofErr w:type="spellStart"/>
      <w:r w:rsidR="002C30C0" w:rsidRPr="00C11B16">
        <w:rPr>
          <w:rFonts w:ascii="Times New Roman" w:eastAsia="Times New Roman" w:hAnsi="Times New Roman" w:cs="Times New Roman"/>
          <w:sz w:val="24"/>
          <w:szCs w:val="24"/>
        </w:rPr>
        <w:t>MnOx</w:t>
      </w:r>
      <w:proofErr w:type="spellEnd"/>
      <w:r w:rsidR="002C30C0" w:rsidRPr="00C11B16">
        <w:rPr>
          <w:rFonts w:ascii="Times New Roman" w:eastAsia="Times New Roman" w:hAnsi="Times New Roman" w:cs="Times New Roman"/>
          <w:sz w:val="24"/>
          <w:szCs w:val="24"/>
        </w:rPr>
        <w:t xml:space="preserve"> </w:t>
      </w:r>
      <w:r w:rsidRPr="00C11B16">
        <w:rPr>
          <w:rFonts w:ascii="Times New Roman" w:eastAsia="Times New Roman" w:hAnsi="Times New Roman" w:cs="Times New Roman"/>
          <w:sz w:val="24"/>
          <w:szCs w:val="24"/>
        </w:rPr>
        <w:t xml:space="preserve">catalysts. </w:t>
      </w:r>
    </w:p>
    <w:p w14:paraId="35DF413A" w14:textId="5EE4E0BB" w:rsidR="00402129" w:rsidRPr="00C11B16" w:rsidRDefault="002C30C0" w:rsidP="00C11B16">
      <w:pPr>
        <w:pStyle w:val="ListParagraph"/>
        <w:numPr>
          <w:ilvl w:val="0"/>
          <w:numId w:val="9"/>
        </w:numPr>
        <w:spacing w:after="0" w:line="480" w:lineRule="auto"/>
        <w:ind w:left="284" w:hanging="284"/>
        <w:rPr>
          <w:rFonts w:ascii="Times New Roman" w:hAnsi="Times New Roman" w:cs="Times New Roman"/>
          <w:sz w:val="24"/>
          <w:szCs w:val="24"/>
        </w:rPr>
      </w:pPr>
      <w:r w:rsidRPr="00C11B16">
        <w:rPr>
          <w:rFonts w:ascii="Times New Roman" w:eastAsia="Times New Roman" w:hAnsi="Times New Roman" w:cs="Times New Roman"/>
          <w:sz w:val="24"/>
          <w:szCs w:val="24"/>
        </w:rPr>
        <w:lastRenderedPageBreak/>
        <w:t xml:space="preserve">The </w:t>
      </w:r>
      <w:r w:rsidR="00337D00" w:rsidRPr="00C11B16">
        <w:rPr>
          <w:rFonts w:ascii="Times New Roman" w:eastAsia="Times New Roman" w:hAnsi="Times New Roman" w:cs="Times New Roman"/>
          <w:sz w:val="24"/>
          <w:szCs w:val="24"/>
        </w:rPr>
        <w:t>understanding</w:t>
      </w:r>
      <w:r w:rsidRPr="00C11B16">
        <w:rPr>
          <w:rFonts w:ascii="Times New Roman" w:eastAsia="Times New Roman" w:hAnsi="Times New Roman" w:cs="Times New Roman"/>
          <w:sz w:val="24"/>
          <w:szCs w:val="24"/>
        </w:rPr>
        <w:t xml:space="preserve"> of biogenic </w:t>
      </w:r>
      <w:proofErr w:type="spellStart"/>
      <w:r w:rsidRPr="00C11B16">
        <w:rPr>
          <w:rFonts w:ascii="Times New Roman" w:eastAsia="Times New Roman" w:hAnsi="Times New Roman" w:cs="Times New Roman"/>
          <w:sz w:val="24"/>
          <w:szCs w:val="24"/>
        </w:rPr>
        <w:t>MnOx</w:t>
      </w:r>
      <w:proofErr w:type="spellEnd"/>
      <w:r w:rsidRPr="00C11B16">
        <w:rPr>
          <w:rFonts w:ascii="Times New Roman" w:eastAsia="Times New Roman" w:hAnsi="Times New Roman" w:cs="Times New Roman"/>
          <w:sz w:val="24"/>
          <w:szCs w:val="24"/>
        </w:rPr>
        <w:t xml:space="preserve"> </w:t>
      </w:r>
      <w:r w:rsidR="00337D00" w:rsidRPr="00C11B16">
        <w:rPr>
          <w:rFonts w:ascii="Times New Roman" w:eastAsia="Times New Roman" w:hAnsi="Times New Roman" w:cs="Times New Roman"/>
          <w:sz w:val="24"/>
          <w:szCs w:val="24"/>
        </w:rPr>
        <w:t xml:space="preserve">formation and role </w:t>
      </w:r>
      <w:r w:rsidRPr="00C11B16">
        <w:rPr>
          <w:rFonts w:ascii="Times New Roman" w:eastAsia="Times New Roman" w:hAnsi="Times New Roman" w:cs="Times New Roman"/>
          <w:sz w:val="24"/>
          <w:szCs w:val="24"/>
        </w:rPr>
        <w:t xml:space="preserve">in biofilters may be advantageous </w:t>
      </w:r>
      <w:r w:rsidR="00337D00" w:rsidRPr="00C11B16">
        <w:rPr>
          <w:rFonts w:ascii="Times New Roman" w:eastAsia="Times New Roman" w:hAnsi="Times New Roman" w:cs="Times New Roman"/>
          <w:sz w:val="24"/>
          <w:szCs w:val="24"/>
        </w:rPr>
        <w:t>to optimize performances towards the removal of</w:t>
      </w:r>
      <w:r w:rsidRPr="00C11B16">
        <w:rPr>
          <w:rFonts w:ascii="Times New Roman" w:eastAsia="Times New Roman" w:hAnsi="Times New Roman" w:cs="Times New Roman"/>
          <w:sz w:val="24"/>
          <w:szCs w:val="24"/>
        </w:rPr>
        <w:t xml:space="preserve"> recalcitrant </w:t>
      </w:r>
      <w:r w:rsidR="00A56B79" w:rsidRPr="00C11B16">
        <w:rPr>
          <w:rFonts w:ascii="Times New Roman" w:eastAsia="Times New Roman" w:hAnsi="Times New Roman" w:cs="Times New Roman"/>
          <w:sz w:val="24"/>
          <w:szCs w:val="24"/>
        </w:rPr>
        <w:t>organics and metals</w:t>
      </w:r>
      <w:r w:rsidRPr="00C11B16">
        <w:rPr>
          <w:rFonts w:ascii="Times New Roman" w:eastAsia="Times New Roman" w:hAnsi="Times New Roman" w:cs="Times New Roman"/>
          <w:sz w:val="24"/>
          <w:szCs w:val="24"/>
        </w:rPr>
        <w:t xml:space="preserve"> from water</w:t>
      </w:r>
      <w:r w:rsidR="00F7383B" w:rsidRPr="00C11B16">
        <w:rPr>
          <w:rFonts w:ascii="Times New Roman" w:hAnsi="Times New Roman" w:cs="Times New Roman"/>
          <w:sz w:val="24"/>
          <w:szCs w:val="24"/>
        </w:rPr>
        <w:t xml:space="preserve">. </w:t>
      </w:r>
    </w:p>
    <w:p w14:paraId="6DFF67D4" w14:textId="2EB576B0" w:rsidR="00BA4D35" w:rsidRPr="00AF74AC" w:rsidRDefault="00432666" w:rsidP="00751EFB">
      <w:pPr>
        <w:pStyle w:val="Heading1"/>
        <w:numPr>
          <w:ilvl w:val="0"/>
          <w:numId w:val="0"/>
        </w:numPr>
        <w:ind w:left="432" w:hanging="432"/>
        <w:rPr>
          <w:rFonts w:eastAsia="Times New Roman" w:cs="Times New Roman"/>
          <w:szCs w:val="24"/>
          <w:lang w:val="en-US"/>
        </w:rPr>
      </w:pPr>
      <w:r w:rsidRPr="00AF74AC">
        <w:rPr>
          <w:rFonts w:eastAsia="Times New Roman" w:cs="Times New Roman"/>
          <w:szCs w:val="24"/>
          <w:lang w:val="en-US"/>
        </w:rPr>
        <w:t>Acknowledgements</w:t>
      </w:r>
    </w:p>
    <w:p w14:paraId="572D06B5" w14:textId="3E1FD4BD" w:rsidR="00BA4D35" w:rsidRPr="00AF74AC" w:rsidRDefault="008571E9" w:rsidP="007542E0">
      <w:pPr>
        <w:spacing w:after="0" w:line="480" w:lineRule="auto"/>
        <w:rPr>
          <w:rFonts w:ascii="Times New Roman" w:eastAsia="Times New Roman" w:hAnsi="Times New Roman" w:cs="Times New Roman"/>
          <w:sz w:val="24"/>
          <w:szCs w:val="24"/>
          <w:lang w:val="en-US"/>
        </w:rPr>
      </w:pPr>
      <w:r w:rsidRPr="00AF74AC">
        <w:rPr>
          <w:rFonts w:ascii="Times New Roman" w:eastAsia="Times New Roman" w:hAnsi="Times New Roman" w:cs="Times New Roman"/>
          <w:sz w:val="24"/>
          <w:szCs w:val="24"/>
          <w:lang w:val="en-US"/>
        </w:rPr>
        <w:t xml:space="preserve">This work was supported by the cooperation framework of </w:t>
      </w:r>
      <w:proofErr w:type="spellStart"/>
      <w:r w:rsidRPr="00AF74AC">
        <w:rPr>
          <w:rFonts w:ascii="Times New Roman" w:eastAsia="Times New Roman" w:hAnsi="Times New Roman" w:cs="Times New Roman"/>
          <w:sz w:val="24"/>
          <w:szCs w:val="24"/>
          <w:lang w:val="en-US"/>
        </w:rPr>
        <w:t>Wetsus</w:t>
      </w:r>
      <w:proofErr w:type="spellEnd"/>
      <w:r w:rsidRPr="00AF74AC">
        <w:rPr>
          <w:rFonts w:ascii="Times New Roman" w:eastAsia="Times New Roman" w:hAnsi="Times New Roman" w:cs="Times New Roman"/>
          <w:sz w:val="24"/>
          <w:szCs w:val="24"/>
          <w:lang w:val="en-US"/>
        </w:rPr>
        <w:t>, European Centre of Excellence for Sustainable Water Technology (</w:t>
      </w:r>
      <w:hyperlink r:id="rId15" w:history="1">
        <w:r w:rsidR="00D23FF8" w:rsidRPr="000C2DBA">
          <w:rPr>
            <w:rStyle w:val="Hyperlink"/>
            <w:rFonts w:ascii="Times New Roman" w:eastAsia="Times New Roman" w:hAnsi="Times New Roman" w:cs="Times New Roman"/>
            <w:sz w:val="24"/>
            <w:szCs w:val="24"/>
            <w:lang w:val="en-US"/>
          </w:rPr>
          <w:t>www.wetsus.eu</w:t>
        </w:r>
      </w:hyperlink>
      <w:r w:rsidRPr="00AF74AC">
        <w:rPr>
          <w:rFonts w:ascii="Times New Roman" w:eastAsia="Times New Roman" w:hAnsi="Times New Roman" w:cs="Times New Roman"/>
          <w:sz w:val="24"/>
          <w:szCs w:val="24"/>
          <w:lang w:val="en-US"/>
        </w:rPr>
        <w:t>)</w:t>
      </w:r>
      <w:r w:rsidR="00D23FF8">
        <w:rPr>
          <w:rFonts w:ascii="Times New Roman" w:eastAsia="Times New Roman" w:hAnsi="Times New Roman" w:cs="Times New Roman"/>
          <w:sz w:val="24"/>
          <w:szCs w:val="24"/>
          <w:lang w:val="en-US"/>
        </w:rPr>
        <w:t xml:space="preserve">. </w:t>
      </w:r>
      <w:proofErr w:type="spellStart"/>
      <w:r w:rsidRPr="00AF74AC">
        <w:rPr>
          <w:rFonts w:ascii="Times New Roman" w:eastAsia="Times New Roman" w:hAnsi="Times New Roman" w:cs="Times New Roman"/>
          <w:sz w:val="24"/>
          <w:szCs w:val="24"/>
          <w:lang w:val="en-US"/>
        </w:rPr>
        <w:t>Wetsus</w:t>
      </w:r>
      <w:proofErr w:type="spellEnd"/>
      <w:r w:rsidRPr="00AF74AC">
        <w:rPr>
          <w:rFonts w:ascii="Times New Roman" w:eastAsia="Times New Roman" w:hAnsi="Times New Roman" w:cs="Times New Roman"/>
          <w:sz w:val="24"/>
          <w:szCs w:val="24"/>
          <w:lang w:val="en-US"/>
        </w:rPr>
        <w:t xml:space="preserve"> is co-funded by the Dutch Ministry of Economic Affairs and Ministry of Infrastructure and Environment, the European Union Regional Development </w:t>
      </w:r>
      <w:r w:rsidRPr="00884955">
        <w:rPr>
          <w:rFonts w:ascii="Times New Roman" w:eastAsia="Times New Roman" w:hAnsi="Times New Roman" w:cs="Times New Roman"/>
          <w:sz w:val="24"/>
          <w:szCs w:val="24"/>
          <w:lang w:val="en-US"/>
        </w:rPr>
        <w:t xml:space="preserve">Fund, the Province of </w:t>
      </w:r>
      <w:proofErr w:type="spellStart"/>
      <w:r w:rsidRPr="00884955">
        <w:rPr>
          <w:rFonts w:ascii="Times New Roman" w:eastAsia="Times New Roman" w:hAnsi="Times New Roman" w:cs="Times New Roman"/>
          <w:sz w:val="24"/>
          <w:szCs w:val="24"/>
          <w:lang w:val="en-US"/>
        </w:rPr>
        <w:t>Fryslan</w:t>
      </w:r>
      <w:proofErr w:type="spellEnd"/>
      <w:r w:rsidRPr="00884955">
        <w:rPr>
          <w:rFonts w:ascii="Times New Roman" w:eastAsia="Times New Roman" w:hAnsi="Times New Roman" w:cs="Times New Roman"/>
          <w:sz w:val="24"/>
          <w:szCs w:val="24"/>
          <w:lang w:val="en-US"/>
        </w:rPr>
        <w:t xml:space="preserve"> and the Northern Netherlands Provinces. The authors thank the </w:t>
      </w:r>
      <w:proofErr w:type="spellStart"/>
      <w:r w:rsidR="001C3DA5" w:rsidRPr="00884955">
        <w:rPr>
          <w:rFonts w:ascii="Times New Roman" w:eastAsia="Times New Roman" w:hAnsi="Times New Roman" w:cs="Times New Roman"/>
          <w:sz w:val="24"/>
          <w:szCs w:val="24"/>
          <w:lang w:val="en-US"/>
        </w:rPr>
        <w:t>Wetsus</w:t>
      </w:r>
      <w:proofErr w:type="spellEnd"/>
      <w:r w:rsidR="001C3DA5" w:rsidRPr="00884955">
        <w:rPr>
          <w:rFonts w:ascii="Times New Roman" w:eastAsia="Times New Roman" w:hAnsi="Times New Roman" w:cs="Times New Roman"/>
          <w:sz w:val="24"/>
          <w:szCs w:val="24"/>
          <w:lang w:val="en-US"/>
        </w:rPr>
        <w:t xml:space="preserve"> </w:t>
      </w:r>
      <w:r w:rsidRPr="00884955">
        <w:rPr>
          <w:rFonts w:ascii="Times New Roman" w:eastAsia="Times New Roman" w:hAnsi="Times New Roman" w:cs="Times New Roman"/>
          <w:sz w:val="24"/>
          <w:szCs w:val="24"/>
          <w:lang w:val="en-US"/>
        </w:rPr>
        <w:t xml:space="preserve">analytical team, especially </w:t>
      </w:r>
      <w:proofErr w:type="spellStart"/>
      <w:r w:rsidRPr="00884955">
        <w:rPr>
          <w:rFonts w:ascii="Times New Roman" w:eastAsia="Times New Roman" w:hAnsi="Times New Roman" w:cs="Times New Roman"/>
          <w:sz w:val="24"/>
          <w:szCs w:val="24"/>
          <w:lang w:val="en-US"/>
        </w:rPr>
        <w:t>Jelmer</w:t>
      </w:r>
      <w:proofErr w:type="spellEnd"/>
      <w:r w:rsidRPr="00884955">
        <w:rPr>
          <w:rFonts w:ascii="Times New Roman" w:eastAsia="Times New Roman" w:hAnsi="Times New Roman" w:cs="Times New Roman"/>
          <w:sz w:val="24"/>
          <w:szCs w:val="24"/>
          <w:lang w:val="en-US"/>
        </w:rPr>
        <w:t xml:space="preserve"> Dijkstra for his valuable help </w:t>
      </w:r>
      <w:r w:rsidR="008C4A25" w:rsidRPr="00884955">
        <w:rPr>
          <w:rFonts w:ascii="Times New Roman" w:eastAsia="Times New Roman" w:hAnsi="Times New Roman" w:cs="Times New Roman"/>
          <w:sz w:val="24"/>
          <w:szCs w:val="24"/>
          <w:lang w:val="en-US"/>
        </w:rPr>
        <w:t xml:space="preserve">with the </w:t>
      </w:r>
      <w:r w:rsidR="00C91ADB" w:rsidRPr="00884955">
        <w:rPr>
          <w:rFonts w:ascii="Times New Roman" w:eastAsia="Times New Roman" w:hAnsi="Times New Roman" w:cs="Times New Roman"/>
          <w:sz w:val="24"/>
          <w:szCs w:val="24"/>
          <w:lang w:val="en-US"/>
        </w:rPr>
        <w:t>manganese speciation measurement</w:t>
      </w:r>
      <w:r w:rsidR="00EC7BF3" w:rsidRPr="00884955">
        <w:rPr>
          <w:rFonts w:ascii="Times New Roman" w:eastAsia="Times New Roman" w:hAnsi="Times New Roman" w:cs="Times New Roman"/>
          <w:sz w:val="24"/>
          <w:szCs w:val="24"/>
          <w:lang w:val="en-US"/>
        </w:rPr>
        <w:t xml:space="preserve"> and </w:t>
      </w:r>
      <w:r w:rsidR="00C91ADB" w:rsidRPr="00884955">
        <w:rPr>
          <w:rFonts w:ascii="Times New Roman" w:eastAsia="Times New Roman" w:hAnsi="Times New Roman" w:cs="Times New Roman"/>
          <w:sz w:val="24"/>
          <w:szCs w:val="24"/>
          <w:lang w:val="en-US"/>
        </w:rPr>
        <w:t xml:space="preserve">Agnieszka </w:t>
      </w:r>
      <w:proofErr w:type="spellStart"/>
      <w:r w:rsidR="00C91ADB" w:rsidRPr="00884955">
        <w:rPr>
          <w:rFonts w:ascii="Times New Roman" w:eastAsia="Times New Roman" w:hAnsi="Times New Roman" w:cs="Times New Roman"/>
          <w:sz w:val="24"/>
          <w:szCs w:val="24"/>
          <w:lang w:val="en-US"/>
        </w:rPr>
        <w:t>Tomaszewska</w:t>
      </w:r>
      <w:proofErr w:type="spellEnd"/>
      <w:r w:rsidR="00C91ADB" w:rsidRPr="00884955">
        <w:rPr>
          <w:rFonts w:ascii="Times New Roman" w:eastAsia="Times New Roman" w:hAnsi="Times New Roman" w:cs="Times New Roman"/>
          <w:sz w:val="24"/>
          <w:szCs w:val="24"/>
          <w:lang w:val="en-US"/>
        </w:rPr>
        <w:t xml:space="preserve"> for conducting SEM imaging. We </w:t>
      </w:r>
      <w:r w:rsidR="00380D68">
        <w:rPr>
          <w:rFonts w:ascii="Times New Roman" w:eastAsia="Times New Roman" w:hAnsi="Times New Roman" w:cs="Times New Roman"/>
          <w:sz w:val="24"/>
          <w:szCs w:val="24"/>
          <w:lang w:val="en-US"/>
        </w:rPr>
        <w:t>acknowledge</w:t>
      </w:r>
      <w:r w:rsidR="00E73FE4" w:rsidRPr="00884955">
        <w:rPr>
          <w:rFonts w:ascii="Times New Roman" w:eastAsia="Times New Roman" w:hAnsi="Times New Roman" w:cs="Times New Roman"/>
          <w:sz w:val="24"/>
          <w:szCs w:val="24"/>
          <w:lang w:val="en-US"/>
        </w:rPr>
        <w:t xml:space="preserve"> Prof. </w:t>
      </w:r>
      <w:r w:rsidR="00590050" w:rsidRPr="00884955">
        <w:rPr>
          <w:rFonts w:ascii="Times New Roman" w:eastAsia="Times New Roman" w:hAnsi="Times New Roman" w:cs="Times New Roman"/>
          <w:sz w:val="24"/>
          <w:szCs w:val="24"/>
          <w:lang w:val="en-US"/>
        </w:rPr>
        <w:t xml:space="preserve">Jared R. </w:t>
      </w:r>
      <w:r w:rsidR="00E73FE4" w:rsidRPr="00884955">
        <w:rPr>
          <w:rFonts w:ascii="Times New Roman" w:eastAsia="Times New Roman" w:hAnsi="Times New Roman" w:cs="Times New Roman"/>
          <w:sz w:val="24"/>
          <w:szCs w:val="24"/>
          <w:lang w:val="en-US"/>
        </w:rPr>
        <w:t xml:space="preserve">Leadbetter </w:t>
      </w:r>
      <w:r w:rsidR="00507D5C" w:rsidRPr="00884955">
        <w:rPr>
          <w:rFonts w:ascii="Times New Roman" w:eastAsia="Times New Roman" w:hAnsi="Times New Roman" w:cs="Times New Roman"/>
          <w:sz w:val="24"/>
          <w:szCs w:val="24"/>
          <w:lang w:val="en-US"/>
        </w:rPr>
        <w:t>(</w:t>
      </w:r>
      <w:r w:rsidR="001D7250" w:rsidRPr="00884955">
        <w:rPr>
          <w:rFonts w:ascii="Times New Roman" w:eastAsia="Times New Roman" w:hAnsi="Times New Roman" w:cs="Times New Roman"/>
          <w:sz w:val="24"/>
          <w:szCs w:val="24"/>
          <w:lang w:val="en-US"/>
        </w:rPr>
        <w:t>California Institute of Technology</w:t>
      </w:r>
      <w:r w:rsidR="008A3BAE" w:rsidRPr="00884955">
        <w:rPr>
          <w:rFonts w:ascii="Times New Roman" w:eastAsia="Times New Roman" w:hAnsi="Times New Roman" w:cs="Times New Roman"/>
          <w:sz w:val="24"/>
          <w:szCs w:val="24"/>
          <w:lang w:val="en-US"/>
        </w:rPr>
        <w:t xml:space="preserve">) </w:t>
      </w:r>
      <w:r w:rsidR="00E73FE4" w:rsidRPr="00884955">
        <w:rPr>
          <w:rFonts w:ascii="Times New Roman" w:eastAsia="Times New Roman" w:hAnsi="Times New Roman" w:cs="Times New Roman"/>
          <w:sz w:val="24"/>
          <w:szCs w:val="24"/>
          <w:lang w:val="en-US"/>
        </w:rPr>
        <w:t xml:space="preserve">for his valuable advice to </w:t>
      </w:r>
      <w:r w:rsidR="00E17D4A">
        <w:rPr>
          <w:rFonts w:ascii="Times New Roman" w:eastAsia="Times New Roman" w:hAnsi="Times New Roman" w:cs="Times New Roman"/>
          <w:sz w:val="24"/>
          <w:szCs w:val="24"/>
          <w:lang w:val="en-US"/>
        </w:rPr>
        <w:t>prepare</w:t>
      </w:r>
      <w:r w:rsidR="00E73FE4" w:rsidRPr="00884955">
        <w:rPr>
          <w:rFonts w:ascii="Times New Roman" w:eastAsia="Times New Roman" w:hAnsi="Times New Roman" w:cs="Times New Roman"/>
          <w:sz w:val="24"/>
          <w:szCs w:val="24"/>
          <w:lang w:val="en-US"/>
        </w:rPr>
        <w:t xml:space="preserve"> the </w:t>
      </w:r>
      <w:r w:rsidR="0037149F" w:rsidRPr="00884955">
        <w:rPr>
          <w:rFonts w:ascii="Times New Roman" w:eastAsia="Times New Roman" w:hAnsi="Times New Roman" w:cs="Times New Roman"/>
          <w:sz w:val="24"/>
          <w:szCs w:val="24"/>
          <w:lang w:val="en-US"/>
        </w:rPr>
        <w:t>Mn</w:t>
      </w:r>
      <w:r w:rsidR="00A84DDD">
        <w:rPr>
          <w:rFonts w:ascii="Times New Roman" w:eastAsia="Times New Roman" w:hAnsi="Times New Roman" w:cs="Times New Roman"/>
          <w:sz w:val="24"/>
          <w:szCs w:val="24"/>
          <w:lang w:val="en-US"/>
        </w:rPr>
        <w:t xml:space="preserve">- enrichment </w:t>
      </w:r>
      <w:r w:rsidR="0037149F" w:rsidRPr="00884955">
        <w:rPr>
          <w:rFonts w:ascii="Times New Roman" w:eastAsia="Times New Roman" w:hAnsi="Times New Roman" w:cs="Times New Roman"/>
          <w:sz w:val="24"/>
          <w:szCs w:val="24"/>
          <w:lang w:val="en-US"/>
        </w:rPr>
        <w:t>experiment</w:t>
      </w:r>
      <w:r w:rsidR="000D7B7B" w:rsidRPr="00884955">
        <w:rPr>
          <w:rFonts w:ascii="Times New Roman" w:eastAsia="Times New Roman" w:hAnsi="Times New Roman" w:cs="Times New Roman"/>
          <w:sz w:val="24"/>
          <w:szCs w:val="24"/>
          <w:lang w:val="en-US"/>
        </w:rPr>
        <w:t>s</w:t>
      </w:r>
      <w:r w:rsidR="00EC7BF3" w:rsidRPr="00884955">
        <w:rPr>
          <w:rFonts w:ascii="Times New Roman" w:eastAsia="Times New Roman" w:hAnsi="Times New Roman" w:cs="Times New Roman"/>
          <w:sz w:val="24"/>
          <w:szCs w:val="24"/>
          <w:lang w:val="en-US"/>
        </w:rPr>
        <w:t xml:space="preserve">, Kaylee Bol </w:t>
      </w:r>
      <w:r w:rsidR="00875F3B" w:rsidRPr="00884955">
        <w:rPr>
          <w:rFonts w:ascii="Times New Roman" w:eastAsia="Times New Roman" w:hAnsi="Times New Roman" w:cs="Times New Roman"/>
          <w:sz w:val="24"/>
          <w:szCs w:val="24"/>
          <w:lang w:val="en-US"/>
        </w:rPr>
        <w:t xml:space="preserve">for the laboratory work </w:t>
      </w:r>
      <w:r w:rsidR="00EC7BF3" w:rsidRPr="00884955">
        <w:rPr>
          <w:rFonts w:ascii="Times New Roman" w:eastAsia="Times New Roman" w:hAnsi="Times New Roman" w:cs="Times New Roman"/>
          <w:sz w:val="24"/>
          <w:szCs w:val="24"/>
          <w:lang w:val="en-US"/>
        </w:rPr>
        <w:t>with the DNA extraction, and</w:t>
      </w:r>
      <w:r w:rsidR="00C91ADB" w:rsidRPr="00884955">
        <w:rPr>
          <w:rFonts w:ascii="Times New Roman" w:eastAsia="Times New Roman" w:hAnsi="Times New Roman" w:cs="Times New Roman"/>
          <w:sz w:val="24"/>
          <w:szCs w:val="24"/>
          <w:lang w:val="en-US"/>
        </w:rPr>
        <w:t xml:space="preserve"> </w:t>
      </w:r>
      <w:r w:rsidR="000D7B7B" w:rsidRPr="00884955">
        <w:rPr>
          <w:rFonts w:ascii="Times New Roman" w:eastAsia="Times New Roman" w:hAnsi="Times New Roman" w:cs="Times New Roman"/>
          <w:sz w:val="24"/>
          <w:szCs w:val="24"/>
          <w:lang w:val="en-US"/>
        </w:rPr>
        <w:t>I</w:t>
      </w:r>
      <w:r w:rsidR="00875F3B" w:rsidRPr="00884955">
        <w:rPr>
          <w:rFonts w:ascii="Times New Roman" w:eastAsia="Times New Roman" w:hAnsi="Times New Roman" w:cs="Times New Roman"/>
          <w:sz w:val="24"/>
          <w:szCs w:val="24"/>
          <w:lang w:val="en-US"/>
        </w:rPr>
        <w:t>ng</w:t>
      </w:r>
      <w:r w:rsidR="000D7B7B" w:rsidRPr="00884955">
        <w:rPr>
          <w:rFonts w:ascii="Times New Roman" w:eastAsia="Times New Roman" w:hAnsi="Times New Roman" w:cs="Times New Roman"/>
          <w:sz w:val="24"/>
          <w:szCs w:val="24"/>
          <w:lang w:val="en-US"/>
        </w:rPr>
        <w:t xml:space="preserve">. </w:t>
      </w:r>
      <w:r w:rsidR="008A3BAE" w:rsidRPr="00884955">
        <w:rPr>
          <w:rFonts w:ascii="Times New Roman" w:eastAsia="Times New Roman" w:hAnsi="Times New Roman" w:cs="Times New Roman"/>
          <w:sz w:val="24"/>
          <w:szCs w:val="24"/>
          <w:lang w:val="en-US"/>
        </w:rPr>
        <w:t>Jacob Baas</w:t>
      </w:r>
      <w:r w:rsidR="00C91ADB" w:rsidRPr="00884955">
        <w:rPr>
          <w:rFonts w:ascii="Times New Roman" w:eastAsia="Times New Roman" w:hAnsi="Times New Roman" w:cs="Times New Roman"/>
          <w:sz w:val="24"/>
          <w:szCs w:val="24"/>
          <w:lang w:val="en-US"/>
        </w:rPr>
        <w:t xml:space="preserve"> </w:t>
      </w:r>
      <w:r w:rsidR="000434CB" w:rsidRPr="00884955">
        <w:rPr>
          <w:rFonts w:ascii="Times New Roman" w:eastAsia="Times New Roman" w:hAnsi="Times New Roman" w:cs="Times New Roman"/>
          <w:sz w:val="24"/>
          <w:szCs w:val="24"/>
          <w:lang w:val="en-US"/>
        </w:rPr>
        <w:t>(</w:t>
      </w:r>
      <w:r w:rsidR="00A3368D" w:rsidRPr="00884955">
        <w:rPr>
          <w:rFonts w:ascii="Times New Roman" w:eastAsia="Times New Roman" w:hAnsi="Times New Roman" w:cs="Times New Roman"/>
          <w:sz w:val="24"/>
          <w:szCs w:val="24"/>
          <w:lang w:val="en-US"/>
        </w:rPr>
        <w:t>Zernike Institute for Advanced Materials</w:t>
      </w:r>
      <w:r w:rsidR="000434CB" w:rsidRPr="00884955">
        <w:rPr>
          <w:rFonts w:ascii="Times New Roman" w:eastAsia="Times New Roman" w:hAnsi="Times New Roman" w:cs="Times New Roman"/>
          <w:sz w:val="24"/>
          <w:szCs w:val="24"/>
          <w:lang w:val="en-US"/>
        </w:rPr>
        <w:t>)</w:t>
      </w:r>
      <w:r w:rsidR="00C91ADB" w:rsidRPr="00884955">
        <w:rPr>
          <w:rFonts w:ascii="Times New Roman" w:eastAsia="Times New Roman" w:hAnsi="Times New Roman" w:cs="Times New Roman"/>
          <w:sz w:val="24"/>
          <w:szCs w:val="24"/>
          <w:lang w:val="en-US"/>
        </w:rPr>
        <w:t xml:space="preserve"> for</w:t>
      </w:r>
      <w:r w:rsidR="00A3368D" w:rsidRPr="00884955">
        <w:rPr>
          <w:rFonts w:ascii="Times New Roman" w:eastAsia="Times New Roman" w:hAnsi="Times New Roman" w:cs="Times New Roman"/>
          <w:sz w:val="24"/>
          <w:szCs w:val="24"/>
          <w:lang w:val="en-US"/>
        </w:rPr>
        <w:t xml:space="preserve"> </w:t>
      </w:r>
      <w:r w:rsidR="00875F3B" w:rsidRPr="00884955">
        <w:rPr>
          <w:rFonts w:ascii="Times New Roman" w:eastAsia="Times New Roman" w:hAnsi="Times New Roman" w:cs="Times New Roman"/>
          <w:sz w:val="24"/>
          <w:szCs w:val="24"/>
          <w:lang w:val="en-US"/>
        </w:rPr>
        <w:t>operating</w:t>
      </w:r>
      <w:r w:rsidR="00C91ADB" w:rsidRPr="00884955">
        <w:rPr>
          <w:rFonts w:ascii="Times New Roman" w:eastAsia="Times New Roman" w:hAnsi="Times New Roman" w:cs="Times New Roman"/>
          <w:sz w:val="24"/>
          <w:szCs w:val="24"/>
          <w:lang w:val="en-US"/>
        </w:rPr>
        <w:t xml:space="preserve"> the XRD analysis.</w:t>
      </w:r>
      <w:r w:rsidRPr="00884955">
        <w:rPr>
          <w:rFonts w:ascii="Times New Roman" w:eastAsia="Times New Roman" w:hAnsi="Times New Roman" w:cs="Times New Roman"/>
          <w:sz w:val="24"/>
          <w:szCs w:val="24"/>
          <w:lang w:val="en-US"/>
        </w:rPr>
        <w:t xml:space="preserve"> We also thank </w:t>
      </w:r>
      <w:proofErr w:type="spellStart"/>
      <w:r w:rsidR="00ED0DA3">
        <w:rPr>
          <w:rFonts w:ascii="Times New Roman" w:eastAsia="Times New Roman" w:hAnsi="Times New Roman" w:cs="Times New Roman"/>
          <w:sz w:val="24"/>
          <w:szCs w:val="24"/>
          <w:lang w:val="en-US"/>
        </w:rPr>
        <w:t>Nieuwater</w:t>
      </w:r>
      <w:proofErr w:type="spellEnd"/>
      <w:r w:rsidR="00ED0DA3">
        <w:rPr>
          <w:rFonts w:ascii="Times New Roman" w:eastAsia="Times New Roman" w:hAnsi="Times New Roman" w:cs="Times New Roman"/>
          <w:sz w:val="24"/>
          <w:szCs w:val="24"/>
          <w:lang w:val="en-US"/>
        </w:rPr>
        <w:t xml:space="preserve">, </w:t>
      </w:r>
      <w:r w:rsidRPr="00884955">
        <w:rPr>
          <w:rFonts w:ascii="Times New Roman" w:eastAsia="Times New Roman" w:hAnsi="Times New Roman" w:cs="Times New Roman"/>
          <w:sz w:val="24"/>
          <w:szCs w:val="24"/>
          <w:lang w:val="en-US"/>
        </w:rPr>
        <w:t xml:space="preserve">the members of Advanced Water Treatment </w:t>
      </w:r>
      <w:r w:rsidR="00A84DDD">
        <w:rPr>
          <w:rFonts w:ascii="Times New Roman" w:eastAsia="Times New Roman" w:hAnsi="Times New Roman" w:cs="Times New Roman"/>
          <w:sz w:val="24"/>
          <w:szCs w:val="24"/>
          <w:lang w:val="en-US"/>
        </w:rPr>
        <w:t>T</w:t>
      </w:r>
      <w:r w:rsidRPr="00884955">
        <w:rPr>
          <w:rFonts w:ascii="Times New Roman" w:eastAsia="Times New Roman" w:hAnsi="Times New Roman" w:cs="Times New Roman"/>
          <w:sz w:val="24"/>
          <w:szCs w:val="24"/>
          <w:lang w:val="en-US"/>
        </w:rPr>
        <w:t>heme</w:t>
      </w:r>
      <w:r w:rsidR="00183AA9">
        <w:rPr>
          <w:rFonts w:ascii="Times New Roman" w:eastAsia="Times New Roman" w:hAnsi="Times New Roman" w:cs="Times New Roman"/>
          <w:sz w:val="24"/>
          <w:szCs w:val="24"/>
          <w:lang w:val="en-US"/>
        </w:rPr>
        <w:t xml:space="preserve">, </w:t>
      </w:r>
      <w:r w:rsidR="00D23FF8" w:rsidRPr="00D23FF8">
        <w:rPr>
          <w:rFonts w:ascii="Times New Roman" w:eastAsia="Times New Roman" w:hAnsi="Times New Roman" w:cs="Times New Roman"/>
          <w:sz w:val="24"/>
          <w:szCs w:val="24"/>
          <w:lang w:val="en-US"/>
        </w:rPr>
        <w:t>and the Foundation for Applied Water Research in the Netherlands (STOWA)</w:t>
      </w:r>
      <w:r w:rsidR="00D23FF8">
        <w:rPr>
          <w:rFonts w:ascii="Times New Roman" w:eastAsia="Times New Roman" w:hAnsi="Times New Roman" w:cs="Times New Roman"/>
          <w:sz w:val="24"/>
          <w:szCs w:val="24"/>
          <w:lang w:val="en-US"/>
        </w:rPr>
        <w:t xml:space="preserve"> </w:t>
      </w:r>
      <w:r w:rsidRPr="00884955">
        <w:rPr>
          <w:rFonts w:ascii="Times New Roman" w:eastAsia="Times New Roman" w:hAnsi="Times New Roman" w:cs="Times New Roman"/>
          <w:sz w:val="24"/>
          <w:szCs w:val="24"/>
          <w:lang w:val="en-US"/>
        </w:rPr>
        <w:t>for the shared knowledge and financial support.</w:t>
      </w:r>
      <w:r w:rsidR="00D23FF8" w:rsidRPr="00D23FF8">
        <w:t xml:space="preserve"> </w:t>
      </w:r>
    </w:p>
    <w:p w14:paraId="3F450FAB" w14:textId="77777777" w:rsidR="00402129" w:rsidRPr="00AF74AC" w:rsidRDefault="00402129" w:rsidP="007542E0">
      <w:pPr>
        <w:spacing w:after="0" w:line="480" w:lineRule="auto"/>
        <w:rPr>
          <w:rFonts w:ascii="Times New Roman" w:eastAsia="Times New Roman" w:hAnsi="Times New Roman" w:cs="Times New Roman"/>
          <w:sz w:val="24"/>
          <w:szCs w:val="24"/>
          <w:lang w:val="en-US"/>
        </w:rPr>
      </w:pPr>
    </w:p>
    <w:p w14:paraId="524FEDC8" w14:textId="7B794E6F" w:rsidR="00EC4FA4" w:rsidRPr="00AF74AC" w:rsidRDefault="00BA4D35" w:rsidP="00751EFB">
      <w:pPr>
        <w:pStyle w:val="Heading1"/>
        <w:numPr>
          <w:ilvl w:val="0"/>
          <w:numId w:val="0"/>
        </w:numPr>
        <w:ind w:left="432" w:hanging="432"/>
        <w:rPr>
          <w:rFonts w:eastAsia="Times New Roman" w:cs="Times New Roman"/>
          <w:szCs w:val="24"/>
          <w:lang w:val="en-US"/>
        </w:rPr>
      </w:pPr>
      <w:r w:rsidRPr="00AF74AC">
        <w:rPr>
          <w:rFonts w:eastAsia="Times New Roman" w:cs="Times New Roman"/>
          <w:szCs w:val="24"/>
          <w:lang w:val="en-US"/>
        </w:rPr>
        <w:t>References</w:t>
      </w:r>
    </w:p>
    <w:p w14:paraId="77C2FDC5" w14:textId="77777777" w:rsidR="00766006" w:rsidRPr="00AF74AC" w:rsidRDefault="00766006" w:rsidP="00937132">
      <w:pPr>
        <w:spacing w:after="0"/>
        <w:rPr>
          <w:sz w:val="24"/>
          <w:szCs w:val="24"/>
          <w:lang w:val="en-US"/>
        </w:rPr>
      </w:pPr>
    </w:p>
    <w:p w14:paraId="3EDC895E" w14:textId="77777777" w:rsidR="00003FCF" w:rsidRPr="00003FCF" w:rsidRDefault="00EC4FA4" w:rsidP="00003FCF">
      <w:pPr>
        <w:pStyle w:val="Bibliography"/>
        <w:spacing w:line="480" w:lineRule="auto"/>
        <w:rPr>
          <w:lang w:val="nl-NL"/>
        </w:rPr>
      </w:pPr>
      <w:r w:rsidRPr="00AF74AC">
        <w:rPr>
          <w:lang w:val="en-US"/>
        </w:rPr>
        <w:fldChar w:fldCharType="begin"/>
      </w:r>
      <w:r w:rsidR="00003FCF" w:rsidRPr="000C77C4">
        <w:instrText xml:space="preserve"> ADDIN ZOTERO_BIBL {"uncited":[],"omitted":[],"custom":[]} CSL_BIBLIOGRAPHY </w:instrText>
      </w:r>
      <w:r w:rsidRPr="00AF74AC">
        <w:rPr>
          <w:lang w:val="en-US"/>
        </w:rPr>
        <w:fldChar w:fldCharType="separate"/>
      </w:r>
      <w:r w:rsidR="00003FCF" w:rsidRPr="000C77C4">
        <w:t xml:space="preserve">Arcuri, E.J., Ehrlich, H.L., 1980. </w:t>
      </w:r>
      <w:r w:rsidR="00003FCF">
        <w:t xml:space="preserve">Electron Transfer Coupled to Mn(II) Oxidation in Two Deep-Sea Pacific Ocean Isolates, in: Trudinger, P.A., Walter, M.R., Ralph, B.J. (Eds.), Biogeochemistry of Ancient and Modern Environments. </w:t>
      </w:r>
      <w:r w:rsidR="00003FCF" w:rsidRPr="00003FCF">
        <w:rPr>
          <w:lang w:val="nl-NL"/>
        </w:rPr>
        <w:t>Springer, Berlin, Heidelberg, pp. 339–344. https://doi.org/10.1007/978-3-642-48739-2_36</w:t>
      </w:r>
    </w:p>
    <w:p w14:paraId="2D8EAEC5" w14:textId="77777777" w:rsidR="00003FCF" w:rsidRPr="00BF799B" w:rsidRDefault="00003FCF" w:rsidP="00003FCF">
      <w:pPr>
        <w:pStyle w:val="Bibliography"/>
        <w:spacing w:line="480" w:lineRule="auto"/>
        <w:rPr>
          <w:lang w:val="nl-NL"/>
        </w:rPr>
      </w:pPr>
      <w:r w:rsidRPr="00003FCF">
        <w:rPr>
          <w:lang w:val="nl-NL"/>
        </w:rPr>
        <w:lastRenderedPageBreak/>
        <w:t xml:space="preserve">Bartelme, R.P., McLellan, S.L., Newton, R.J., 2017. </w:t>
      </w:r>
      <w:r>
        <w:t xml:space="preserve">Freshwater Recirculating Aquaculture System Operations Drive Biofilter Bacterial Community Shifts around a Stable Nitrifying Consortium of Ammonia-Oxidizing Archaea and Comammox Nitrospira. </w:t>
      </w:r>
      <w:r w:rsidRPr="00BF799B">
        <w:rPr>
          <w:lang w:val="nl-NL"/>
        </w:rPr>
        <w:t xml:space="preserve">Front. </w:t>
      </w:r>
      <w:proofErr w:type="spellStart"/>
      <w:r w:rsidRPr="00BF799B">
        <w:rPr>
          <w:lang w:val="nl-NL"/>
        </w:rPr>
        <w:t>Microbiol</w:t>
      </w:r>
      <w:proofErr w:type="spellEnd"/>
      <w:r w:rsidRPr="00BF799B">
        <w:rPr>
          <w:lang w:val="nl-NL"/>
        </w:rPr>
        <w:t>. 8.</w:t>
      </w:r>
    </w:p>
    <w:p w14:paraId="55D38A51" w14:textId="77777777" w:rsidR="00003FCF" w:rsidRDefault="00003FCF" w:rsidP="00003FCF">
      <w:pPr>
        <w:pStyle w:val="Bibliography"/>
        <w:spacing w:line="480" w:lineRule="auto"/>
      </w:pPr>
      <w:r w:rsidRPr="00BF799B">
        <w:rPr>
          <w:lang w:val="nl-NL"/>
        </w:rPr>
        <w:t xml:space="preserve">Bernadet, O., </w:t>
      </w:r>
      <w:proofErr w:type="spellStart"/>
      <w:r w:rsidRPr="00BF799B">
        <w:rPr>
          <w:lang w:val="nl-NL"/>
        </w:rPr>
        <w:t>Larasati</w:t>
      </w:r>
      <w:proofErr w:type="spellEnd"/>
      <w:r w:rsidRPr="00BF799B">
        <w:rPr>
          <w:lang w:val="nl-NL"/>
        </w:rPr>
        <w:t xml:space="preserve">, A., Van Veelen, H.P.J., </w:t>
      </w:r>
      <w:proofErr w:type="spellStart"/>
      <w:r w:rsidRPr="00BF799B">
        <w:rPr>
          <w:lang w:val="nl-NL"/>
        </w:rPr>
        <w:t>Euverink</w:t>
      </w:r>
      <w:proofErr w:type="spellEnd"/>
      <w:r w:rsidRPr="00BF799B">
        <w:rPr>
          <w:lang w:val="nl-NL"/>
        </w:rPr>
        <w:t xml:space="preserve">, G.J.W., </w:t>
      </w:r>
      <w:proofErr w:type="spellStart"/>
      <w:r w:rsidRPr="00BF799B">
        <w:rPr>
          <w:lang w:val="nl-NL"/>
        </w:rPr>
        <w:t>Gagliano</w:t>
      </w:r>
      <w:proofErr w:type="spellEnd"/>
      <w:r w:rsidRPr="00BF799B">
        <w:rPr>
          <w:lang w:val="nl-NL"/>
        </w:rPr>
        <w:t xml:space="preserve">, M.C., 2023. </w:t>
      </w:r>
      <w:r>
        <w:t>Biological Oxygen-dosed Activated Carbon (BODAC) filters – A bioprocess for ultrapure water production removing organics, nutrients and micropollutants. J. Hazard. Mater. 458, 131882. https://doi.org/10.1016/j.jhazmat.2023.131882</w:t>
      </w:r>
    </w:p>
    <w:p w14:paraId="2F6E1B98" w14:textId="77777777" w:rsidR="00003FCF" w:rsidRPr="00BF799B" w:rsidRDefault="00003FCF" w:rsidP="00003FCF">
      <w:pPr>
        <w:pStyle w:val="Bibliography"/>
        <w:spacing w:line="480" w:lineRule="auto"/>
        <w:rPr>
          <w:lang w:val="nl-NL"/>
        </w:rPr>
      </w:pPr>
      <w:r>
        <w:t xml:space="preserve">Bernstein, D.R., Glasgow, G.D.E., Lay, M.C., Manley-Harris, M., 2022. Accumulation of manganese oxides in biological activated carbon filters: Implications for biodegradation studies. </w:t>
      </w:r>
      <w:r w:rsidRPr="00BF799B">
        <w:rPr>
          <w:lang w:val="nl-NL"/>
        </w:rPr>
        <w:t xml:space="preserve">AWWA Water </w:t>
      </w:r>
      <w:proofErr w:type="spellStart"/>
      <w:r w:rsidRPr="00BF799B">
        <w:rPr>
          <w:lang w:val="nl-NL"/>
        </w:rPr>
        <w:t>Sci</w:t>
      </w:r>
      <w:proofErr w:type="spellEnd"/>
      <w:r w:rsidRPr="00BF799B">
        <w:rPr>
          <w:lang w:val="nl-NL"/>
        </w:rPr>
        <w:t xml:space="preserve">. 4, e1300. </w:t>
      </w:r>
      <w:proofErr w:type="gramStart"/>
      <w:r w:rsidRPr="00BF799B">
        <w:rPr>
          <w:lang w:val="nl-NL"/>
        </w:rPr>
        <w:t>https://doi.org/10.1002/aws2.1300</w:t>
      </w:r>
      <w:proofErr w:type="gramEnd"/>
    </w:p>
    <w:p w14:paraId="2E256BB7" w14:textId="6159ABA9" w:rsidR="00003FCF" w:rsidRDefault="00003FCF" w:rsidP="00003FCF">
      <w:pPr>
        <w:pStyle w:val="Bibliography"/>
        <w:spacing w:line="480" w:lineRule="auto"/>
      </w:pPr>
      <w:proofErr w:type="spellStart"/>
      <w:r w:rsidRPr="00BF799B">
        <w:rPr>
          <w:lang w:val="nl-NL"/>
        </w:rPr>
        <w:t>Bolyen</w:t>
      </w:r>
      <w:proofErr w:type="spellEnd"/>
      <w:r w:rsidRPr="00BF799B">
        <w:rPr>
          <w:lang w:val="nl-NL"/>
        </w:rPr>
        <w:t xml:space="preserve">, E., et al., 2019. </w:t>
      </w:r>
      <w:r>
        <w:t>Reproducible, interactive, scalable and extensible microbiome data science using QIIME 2. Nat. Biotechnol. 37, 852–857. https://doi.org/10.1038/s41587-019-0209-9</w:t>
      </w:r>
    </w:p>
    <w:p w14:paraId="6CA2089F" w14:textId="77777777" w:rsidR="00003FCF" w:rsidRDefault="00003FCF" w:rsidP="00003FCF">
      <w:pPr>
        <w:pStyle w:val="Bibliography"/>
        <w:spacing w:line="480" w:lineRule="auto"/>
      </w:pPr>
      <w:r>
        <w:t>Callahan, B.J., McMurdie, P.J., Rosen, M.J., Han, A.W., Johnson, A.J.A., Holmes, S.P., 2016. DADA2: High-resolution sample inference from Illumina amplicon data. Nat. Methods 13, 581–583. https://doi.org/10.1038/nmeth.3869</w:t>
      </w:r>
    </w:p>
    <w:p w14:paraId="1F319DFF" w14:textId="77777777" w:rsidR="00003FCF" w:rsidRDefault="00003FCF" w:rsidP="00003FCF">
      <w:pPr>
        <w:pStyle w:val="Bibliography"/>
        <w:spacing w:line="480" w:lineRule="auto"/>
      </w:pPr>
      <w:r>
        <w:t>Cao, L.T.T., Kodera, H., Abe, K., Imachi, H., Aoi, Y., Kindaichi, T., Ozaki, N., Ohashi, A., 2015. Biological oxidation of Mn(II) coupled with nitrification for removal and recovery of minor metals by downflow hanging sponge reactor. Water Res. 68, 545–553. https://doi.org/10.1016/j.watres.2014.10.002</w:t>
      </w:r>
    </w:p>
    <w:p w14:paraId="4D86F835" w14:textId="5D4F73A8" w:rsidR="00003FCF" w:rsidRDefault="00003FCF" w:rsidP="00003FCF">
      <w:pPr>
        <w:pStyle w:val="Bibliography"/>
        <w:spacing w:line="480" w:lineRule="auto"/>
      </w:pPr>
      <w:r>
        <w:t>Carmichael, S.K., Bräuer, S.L., 2015. 7. Microbial Diversity and Manganese Cycling: A Review of Manganese-oxidizing Microbial Cave Communities, in: Summers Engel, A. (Ed.), Microbial Life of Cave Systems. D</w:t>
      </w:r>
      <w:r w:rsidR="007E2EB6">
        <w:t>e</w:t>
      </w:r>
      <w:r>
        <w:t xml:space="preserve"> G</w:t>
      </w:r>
      <w:r w:rsidR="007E2EB6">
        <w:t>ruyter</w:t>
      </w:r>
      <w:r>
        <w:t>, pp. 137–160. https://doi.org/10.1515/9783110339888-009</w:t>
      </w:r>
    </w:p>
    <w:p w14:paraId="4DECE86A" w14:textId="77777777" w:rsidR="00003FCF" w:rsidRDefault="00003FCF" w:rsidP="00003FCF">
      <w:pPr>
        <w:pStyle w:val="Bibliography"/>
        <w:spacing w:line="480" w:lineRule="auto"/>
      </w:pPr>
      <w:r>
        <w:t>Chen, Y., Shao, Z., Kong, Z., Gu, L., Fang, J., Chai, H., 2020. Study of pyrite based autotrophic denitrification system for low-carbon source stormwater treatment. J. Water Process Eng. 37, 101414. https://doi.org/10.1016/j.jwpe.2020.101414</w:t>
      </w:r>
    </w:p>
    <w:p w14:paraId="149CF836" w14:textId="77777777" w:rsidR="00003FCF" w:rsidRDefault="00003FCF" w:rsidP="00003FCF">
      <w:pPr>
        <w:pStyle w:val="Bibliography"/>
        <w:spacing w:line="480" w:lineRule="auto"/>
      </w:pPr>
      <w:r>
        <w:t>Cheng, C., He, Q., Zhang, J., Chai, H., Yang, Y., Pavlostathis, S.G., Wu, H., 2022. New insight into ammonium oxidation processes and mechanisms mediated by manganese oxide in constructed wetlands. Water Res. 215, 118251. https://doi.org/10.1016/j.watres.2022.118251</w:t>
      </w:r>
    </w:p>
    <w:p w14:paraId="64EAF0F4" w14:textId="77777777" w:rsidR="00003FCF" w:rsidRDefault="00003FCF" w:rsidP="00003FCF">
      <w:pPr>
        <w:pStyle w:val="Bibliography"/>
        <w:spacing w:line="480" w:lineRule="auto"/>
      </w:pPr>
      <w:r>
        <w:lastRenderedPageBreak/>
        <w:t>Cömert, S., Tepe, O., 2020. Production and Characterization of Biogenic Manganese Oxides by Manganese-adapted Pseudomonas putida NRRL B-14878. Geomicrobiol. J. 37, 753–763. https://doi.org/10.1080/01490451.2020.1770900</w:t>
      </w:r>
    </w:p>
    <w:p w14:paraId="242AA978" w14:textId="77777777" w:rsidR="00003FCF" w:rsidRDefault="00003FCF" w:rsidP="00003FCF">
      <w:pPr>
        <w:pStyle w:val="Bibliography"/>
        <w:spacing w:line="480" w:lineRule="auto"/>
      </w:pPr>
      <w:r>
        <w:t>Drewniak, L., Krawczyk, P.S., Mielnicki, S., Adamska, D., Sobczak, A., Lipinski, L., Burec-Drewniak, W., Sklodowska, A., 2016. Physiological and Metagenomic Analyses of Microbial Mats Involved in Self-Purification of Mine Waters Contaminated with Heavy Metals. Front. Microbiol. 7.</w:t>
      </w:r>
    </w:p>
    <w:p w14:paraId="13B4187E" w14:textId="77777777" w:rsidR="00003FCF" w:rsidRPr="00003FCF" w:rsidRDefault="00003FCF" w:rsidP="00003FCF">
      <w:pPr>
        <w:pStyle w:val="Bibliography"/>
        <w:spacing w:line="480" w:lineRule="auto"/>
        <w:rPr>
          <w:lang w:val="it-IT"/>
        </w:rPr>
      </w:pPr>
      <w:r>
        <w:t xml:space="preserve">Ehrlich, H.L., 1978. Inorganic energy sources for chemolithotrophic and mixotrophic bacteria. </w:t>
      </w:r>
      <w:r w:rsidRPr="00003FCF">
        <w:rPr>
          <w:lang w:val="it-IT"/>
        </w:rPr>
        <w:t>Geomicrobiol. J. 1, 65–83. https://doi.org/10.1080/01490457809377724</w:t>
      </w:r>
    </w:p>
    <w:p w14:paraId="7F1C6094" w14:textId="77777777" w:rsidR="00003FCF" w:rsidRDefault="00003FCF" w:rsidP="00003FCF">
      <w:pPr>
        <w:pStyle w:val="Bibliography"/>
        <w:spacing w:line="480" w:lineRule="auto"/>
      </w:pPr>
      <w:r w:rsidRPr="00003FCF">
        <w:rPr>
          <w:lang w:val="it-IT"/>
        </w:rPr>
        <w:t xml:space="preserve">Ehrlich, H.L., Salerno, J.C., 1990. </w:t>
      </w:r>
      <w:r>
        <w:t>Energy coupling in Mn2+ oxidation by a marine bacterium. Arch. Microbiol. 154, 12–17. https://doi.org/10.1007/BF00249171</w:t>
      </w:r>
    </w:p>
    <w:p w14:paraId="7EB2008D" w14:textId="77777777" w:rsidR="00003FCF" w:rsidRDefault="00003FCF" w:rsidP="00003FCF">
      <w:pPr>
        <w:pStyle w:val="Bibliography"/>
        <w:spacing w:line="480" w:lineRule="auto"/>
      </w:pPr>
      <w:r>
        <w:t>Elzinga, E.J., 2011. Reductive Transformation of Birnessite by Aqueous Mn(II). Environ. Sci. Technol. 45, 6366–6372. https://doi.org/10.1021/es2013038</w:t>
      </w:r>
    </w:p>
    <w:p w14:paraId="0DCC2BEB" w14:textId="77777777" w:rsidR="00003FCF" w:rsidRDefault="00003FCF" w:rsidP="00003FCF">
      <w:pPr>
        <w:pStyle w:val="Bibliography"/>
        <w:spacing w:line="480" w:lineRule="auto"/>
      </w:pPr>
      <w:r>
        <w:t>Emerson, D., Garen, R.E., Ghiorse, W.C., 1989. Formation of Metallogenium-like structures by a manganese-oxiding fungus. Arch. Microbiol. 151, 223–231. https://doi.org/10.1007/BF00413134</w:t>
      </w:r>
    </w:p>
    <w:p w14:paraId="6CBD923D" w14:textId="77777777" w:rsidR="00003FCF" w:rsidRDefault="00003FCF" w:rsidP="00003FCF">
      <w:pPr>
        <w:pStyle w:val="Bibliography"/>
        <w:spacing w:line="480" w:lineRule="auto"/>
      </w:pPr>
      <w:r>
        <w:t>EPA, 1975. Standard Methods for the Examination of Water and Wastewater, 14th Edition, p 95, Method 208E.</w:t>
      </w:r>
    </w:p>
    <w:p w14:paraId="3FA00D05" w14:textId="77777777" w:rsidR="00003FCF" w:rsidRDefault="00003FCF" w:rsidP="00003FCF">
      <w:pPr>
        <w:pStyle w:val="Bibliography"/>
        <w:spacing w:line="480" w:lineRule="auto"/>
      </w:pPr>
      <w:r w:rsidRPr="00003FCF">
        <w:rPr>
          <w:lang w:val="nl-NL"/>
        </w:rPr>
        <w:t xml:space="preserve">Estes, E.R., Andeer, P.F., Nordlund, D., Wankel, S.D., Hansel, C.M., 2017. </w:t>
      </w:r>
      <w:r>
        <w:t>Biogenic manganese oxides as reservoirs of organic carbon and proteins in terrestrial and marine environments. Geobiology 15, 158–172. https://doi.org/10.1111/gbi.12195</w:t>
      </w:r>
    </w:p>
    <w:p w14:paraId="7A205127" w14:textId="77777777" w:rsidR="00003FCF" w:rsidRDefault="00003FCF" w:rsidP="00003FCF">
      <w:pPr>
        <w:pStyle w:val="Bibliography"/>
        <w:spacing w:line="480" w:lineRule="auto"/>
      </w:pPr>
      <w:r>
        <w:t>Furuta, S., Ikegaya, H., Fujibayashi, M., Hashimoto, H., Suzuki, S., Okano, K., Ichise, S., Miyata, N., 2023. Effects of Algal Extracellular Polymeric Substances on the Formation of Filamentous Manganese Oxide Particles in the near-Bottom Layer of Lake Biwa. https://doi.org/10.20944/preprints202306.1538.v1</w:t>
      </w:r>
    </w:p>
    <w:p w14:paraId="44D64B4A" w14:textId="22BF9ADB" w:rsidR="00003FCF" w:rsidRPr="00BF799B" w:rsidRDefault="00003FCF" w:rsidP="00003FCF">
      <w:pPr>
        <w:pStyle w:val="Bibliography"/>
        <w:spacing w:line="480" w:lineRule="auto"/>
        <w:rPr>
          <w:lang w:val="en-US"/>
        </w:rPr>
      </w:pPr>
      <w:r>
        <w:t>Geszvain, K., McCarthy, J.K., Tebo, B.M., 2013. Elimination of Manganese</w:t>
      </w:r>
      <w:r w:rsidR="007B7D58">
        <w:t xml:space="preserve"> </w:t>
      </w:r>
      <w:r>
        <w:t xml:space="preserve">(II,III) Oxidation in Pseudomonas putida GB-1 by a Double Knockout of Two Putative Multicopper Oxidase Genes. </w:t>
      </w:r>
      <w:r w:rsidRPr="00BF799B">
        <w:rPr>
          <w:lang w:val="en-US"/>
        </w:rPr>
        <w:t xml:space="preserve">Appl. Environ. </w:t>
      </w:r>
      <w:proofErr w:type="spellStart"/>
      <w:r w:rsidRPr="00BF799B">
        <w:rPr>
          <w:lang w:val="en-US"/>
        </w:rPr>
        <w:t>Microbiol</w:t>
      </w:r>
      <w:proofErr w:type="spellEnd"/>
      <w:r w:rsidRPr="00BF799B">
        <w:rPr>
          <w:lang w:val="en-US"/>
        </w:rPr>
        <w:t>. 79, 357–366. https://doi.org/10.1128/AEM.01850-12</w:t>
      </w:r>
    </w:p>
    <w:p w14:paraId="6C13351D" w14:textId="77777777" w:rsidR="00003FCF" w:rsidRDefault="00003FCF" w:rsidP="00003FCF">
      <w:pPr>
        <w:pStyle w:val="Bibliography"/>
        <w:spacing w:line="480" w:lineRule="auto"/>
      </w:pPr>
      <w:r w:rsidRPr="00BF799B">
        <w:rPr>
          <w:lang w:val="en-US"/>
        </w:rPr>
        <w:lastRenderedPageBreak/>
        <w:t xml:space="preserve">Holder, C.F., </w:t>
      </w:r>
      <w:proofErr w:type="spellStart"/>
      <w:r w:rsidRPr="00BF799B">
        <w:rPr>
          <w:lang w:val="en-US"/>
        </w:rPr>
        <w:t>Schaak</w:t>
      </w:r>
      <w:proofErr w:type="spellEnd"/>
      <w:r w:rsidRPr="00BF799B">
        <w:rPr>
          <w:lang w:val="en-US"/>
        </w:rPr>
        <w:t xml:space="preserve">, R.E., 2019. </w:t>
      </w:r>
      <w:r>
        <w:t>Tutorial on Powder X-ray Diffraction for Characterizing Nanoscale Materials. ACS Nano 13, 7359–7365. https://doi.org/10.1021/acsnano.9b05157</w:t>
      </w:r>
    </w:p>
    <w:p w14:paraId="37E99491" w14:textId="77777777" w:rsidR="00003FCF" w:rsidRPr="00003FCF" w:rsidRDefault="00003FCF" w:rsidP="00003FCF">
      <w:pPr>
        <w:pStyle w:val="Bibliography"/>
        <w:spacing w:line="480" w:lineRule="auto"/>
        <w:rPr>
          <w:lang w:val="nl-NL"/>
        </w:rPr>
      </w:pPr>
      <w:r>
        <w:t xml:space="preserve">Hou, J., Xiang, Y., Zheng, D., Li, Y., Xue, S., Wu, C., Hartley, W., Tan, W., 2017. Morphology-dependent enhancement of arsenite oxidation to arsenate on birnessite-type manganese oxide. </w:t>
      </w:r>
      <w:r w:rsidRPr="00003FCF">
        <w:rPr>
          <w:lang w:val="nl-NL"/>
        </w:rPr>
        <w:t>Chem. Eng. J. 327, 235–243. https://doi.org/10.1016/j.cej.2017.06.102</w:t>
      </w:r>
    </w:p>
    <w:p w14:paraId="16F56268" w14:textId="77777777" w:rsidR="00003FCF" w:rsidRDefault="00003FCF" w:rsidP="00003FCF">
      <w:pPr>
        <w:pStyle w:val="Bibliography"/>
        <w:spacing w:line="480" w:lineRule="auto"/>
      </w:pPr>
      <w:r w:rsidRPr="00003FCF">
        <w:rPr>
          <w:lang w:val="nl-NL"/>
        </w:rPr>
        <w:t xml:space="preserve">Hu, W., Liang, J., Ju, F., Wang, Q., Liu, R., Bai, Y., Liu, H., Qu, J., 2020. </w:t>
      </w:r>
      <w:r>
        <w:t>Metagenomics Unravels Differential Microbiome Composition and Metabolic Potential in Rapid Sand Filters Purifying Surface Water Versus Groundwater. Environ. Sci. Technol. 54, 5197–5206. https://doi.org/10.1021/acs.est.9b07143</w:t>
      </w:r>
    </w:p>
    <w:p w14:paraId="5ECD008D" w14:textId="77777777" w:rsidR="00003FCF" w:rsidRDefault="00003FCF" w:rsidP="00003FCF">
      <w:pPr>
        <w:pStyle w:val="Bibliography"/>
        <w:spacing w:line="480" w:lineRule="auto"/>
      </w:pPr>
      <w:r>
        <w:t>Huangfu, X., Ma, C., Huang, R., He, Q., Liu, C., Zhou, J., Jiang, J., Ma, J., Zhu, Y., Huang, M., 2019. Deposition Kinetics of Colloidal Manganese Dioxide onto Representative Surfaces in Aquatic Environments: The Role of Humic Acid and Biomacromolecules. Environ. Sci. Technol. 53, 146–156. https://doi.org/10.1021/acs.est.8b04274</w:t>
      </w:r>
    </w:p>
    <w:p w14:paraId="799B1A14" w14:textId="77777777" w:rsidR="00003FCF" w:rsidRDefault="00003FCF" w:rsidP="00003FCF">
      <w:pPr>
        <w:pStyle w:val="Bibliography"/>
        <w:spacing w:line="480" w:lineRule="auto"/>
      </w:pPr>
      <w:r>
        <w:t>Junta, J.L., Hochella, M.F., 1994. Manganese (II) oxidation at mineral surfaces: A microscopic and spectroscopic study. Geochim. Cosmochim. Acta 58, 4985–4999. https://doi.org/10.1016/0016-7037(94)90226-7</w:t>
      </w:r>
    </w:p>
    <w:p w14:paraId="4E4470F1" w14:textId="290A21D0" w:rsidR="00003FCF" w:rsidRDefault="00003FCF" w:rsidP="00003FCF">
      <w:pPr>
        <w:pStyle w:val="Bibliography"/>
        <w:spacing w:line="480" w:lineRule="auto"/>
      </w:pPr>
      <w:r>
        <w:t>Kirisits, M.J., Emelko, M.B., Pinto, A.J., 2019. Applying biotechnology for drinking water biofiltration: advancing science and practice. Curr. Opin. Biotechnol., 57, 197–204. https://doi.org/10.1016/j.copbio.2019.05.009</w:t>
      </w:r>
    </w:p>
    <w:p w14:paraId="32ADBB2C" w14:textId="77777777" w:rsidR="00003FCF" w:rsidRDefault="00003FCF" w:rsidP="00003FCF">
      <w:pPr>
        <w:pStyle w:val="Bibliography"/>
        <w:spacing w:line="480" w:lineRule="auto"/>
      </w:pPr>
      <w:r>
        <w:t>Larsen, E.I., Sly, L.I., McEwan, A.G., 1999. Manganese(II) adsorption and oxidation by whole cells and a membrane fraction of Pedomicrobium sp. ACM 3067. Arch. Microbiol. 171, 257–264. https://doi.org/10.1007/s002030050708</w:t>
      </w:r>
    </w:p>
    <w:p w14:paraId="4DF256DB" w14:textId="77777777" w:rsidR="00003FCF" w:rsidRDefault="00003FCF" w:rsidP="00003FCF">
      <w:pPr>
        <w:pStyle w:val="Bibliography"/>
        <w:spacing w:line="480" w:lineRule="auto"/>
      </w:pPr>
      <w:r>
        <w:t>Li, C., Wang, S., Du, X., Cheng, X., Fu, M., Hou, N., Li, D., 2016. Immobilization of iron- and manganese-oxidizing bacteria with a biofilm-forming bacterium for the effective removal of iron and manganese from groundwater. Bioresour. Technol. 220, 76–84. https://doi.org/10.1016/j.biortech.2016.08.020</w:t>
      </w:r>
    </w:p>
    <w:p w14:paraId="64FB0186" w14:textId="77777777" w:rsidR="00003FCF" w:rsidRDefault="00003FCF" w:rsidP="00003FCF">
      <w:pPr>
        <w:pStyle w:val="Bibliography"/>
        <w:spacing w:line="480" w:lineRule="auto"/>
      </w:pPr>
      <w:r>
        <w:lastRenderedPageBreak/>
        <w:t>Li, G., Ma, X., Chen, R., Yu, Y., Tao, H., Shi, B., 2019. Field studies of manganese deposition and release in drinking water distribution systems: Insight into deposit control. Water Res. 163, 114897. https://doi.org/10.1016/j.watres.2019.114897</w:t>
      </w:r>
    </w:p>
    <w:p w14:paraId="0C765616" w14:textId="77777777" w:rsidR="00003FCF" w:rsidRDefault="00003FCF" w:rsidP="00003FCF">
      <w:pPr>
        <w:pStyle w:val="Bibliography"/>
        <w:spacing w:line="480" w:lineRule="auto"/>
      </w:pPr>
      <w:r>
        <w:t>Li, Jiwei, Peng, X., Zhou, H., Li, Jiangtao, Sun, Z., 2013. Molecular evidence for microorganisms participating in Fe, Mn, and S biogeochemical cycling in two low-temperature hydrothermal fields at the Southwest Indian Ridge. J. Geophys. Res. Biogeosciences 118, 665–679. https://doi.org/10.1002/jgrg.20057</w:t>
      </w:r>
    </w:p>
    <w:p w14:paraId="32D14CC1" w14:textId="77777777" w:rsidR="00003FCF" w:rsidRDefault="00003FCF" w:rsidP="00003FCF">
      <w:pPr>
        <w:pStyle w:val="Bibliography"/>
        <w:spacing w:line="480" w:lineRule="auto"/>
      </w:pPr>
      <w:r>
        <w:t>Li, M., Kuang, S., Kang, Y., Ma, H., Dong, J., Guo, Z., 2022. Recent advances in application of iron-manganese oxide nanomaterials for removal of heavy metals in the aquatic environment. Sci. Total Environ. 819, 153157. https://doi.org/10.1016/j.scitotenv.2022.153157</w:t>
      </w:r>
    </w:p>
    <w:p w14:paraId="227A5BE3" w14:textId="77777777" w:rsidR="00003FCF" w:rsidRDefault="00003FCF" w:rsidP="00003FCF">
      <w:pPr>
        <w:pStyle w:val="Bibliography"/>
        <w:spacing w:line="480" w:lineRule="auto"/>
      </w:pPr>
      <w:r>
        <w:t>Li, R., Zhang, Long, Zhu, S., Fu, S., Dong, X., Ida, S., Zhang, Lingxia, Guo, L., 2020. Layered δ-MnO2 as an active catalyst for toluene catalytic combustion. Appl. Catal. Gen. 602, 117715. https://doi.org/10.1016/j.apcata.2020.117715</w:t>
      </w:r>
    </w:p>
    <w:p w14:paraId="4B23C9CA" w14:textId="77777777" w:rsidR="00003FCF" w:rsidRDefault="00003FCF" w:rsidP="00003FCF">
      <w:pPr>
        <w:pStyle w:val="Bibliography"/>
        <w:spacing w:line="480" w:lineRule="auto"/>
      </w:pPr>
      <w:r>
        <w:t>Li, Y., Jiang, G., Ouyang, N., Qin, Z., Lan, S., Zhang, Q., 2021. The Controlled Synthesis of Birnessite Nanoflowers via H2O2 Reducing KMnO4 For Efficient Adsorption and Photooxidation Activity. Front. Chem. 9.</w:t>
      </w:r>
    </w:p>
    <w:p w14:paraId="3701184F" w14:textId="77777777" w:rsidR="00003FCF" w:rsidRPr="00003FCF" w:rsidRDefault="00003FCF" w:rsidP="00003FCF">
      <w:pPr>
        <w:pStyle w:val="Bibliography"/>
        <w:spacing w:line="480" w:lineRule="auto"/>
        <w:rPr>
          <w:lang w:val="it-IT"/>
        </w:rPr>
      </w:pPr>
      <w:r>
        <w:t xml:space="preserve">Liang, X., Zhao, Z., Zhu, M., Liu, F., Wang, L., Yin, H., Qiu, G., Cao, F., Liu, X., Feng, X., 2017. Self-assembly of birnessite nanoflowers by staged three-dimensional oriented attachment. </w:t>
      </w:r>
      <w:r w:rsidRPr="00003FCF">
        <w:rPr>
          <w:lang w:val="it-IT"/>
        </w:rPr>
        <w:t>Environ. Sci. Nano 4, 1656–1669. https://doi.org/10.1039/C6EN00619A</w:t>
      </w:r>
    </w:p>
    <w:p w14:paraId="400E64F1" w14:textId="77777777" w:rsidR="00003FCF" w:rsidRDefault="00003FCF" w:rsidP="00003FCF">
      <w:pPr>
        <w:pStyle w:val="Bibliography"/>
        <w:spacing w:line="480" w:lineRule="auto"/>
      </w:pPr>
      <w:r w:rsidRPr="00003FCF">
        <w:rPr>
          <w:lang w:val="it-IT"/>
        </w:rPr>
        <w:t xml:space="preserve">Lin, Y.-H., Ho, B.-H., 2022. </w:t>
      </w:r>
      <w:r>
        <w:t>Kinetics and Performance of Biological Activated Carbon Reactor for Advanced Treatment of Textile Dye Wastewater. Processes 10, 129. https://doi.org/10.3390/pr10010129</w:t>
      </w:r>
    </w:p>
    <w:p w14:paraId="03434E04" w14:textId="77777777" w:rsidR="00003FCF" w:rsidRDefault="00003FCF" w:rsidP="00003FCF">
      <w:pPr>
        <w:pStyle w:val="Bibliography"/>
        <w:spacing w:line="480" w:lineRule="auto"/>
      </w:pPr>
      <w:r>
        <w:t>Lopano, C.L., Heaney, P.J., Post, J.E., 2009. Cs-exchange in birnessite: Reaction mechanisms inferred from time-resolved X-ray diffraction and transmission electron microscopy. Am. Mineral. 94, 816–826. https://doi.org/10.2138/am.2009.3068</w:t>
      </w:r>
    </w:p>
    <w:p w14:paraId="4814A879" w14:textId="77777777" w:rsidR="00003FCF" w:rsidRDefault="00003FCF" w:rsidP="00003FCF">
      <w:pPr>
        <w:pStyle w:val="Bibliography"/>
        <w:spacing w:line="480" w:lineRule="auto"/>
      </w:pPr>
      <w:r>
        <w:t>Lu, Z., Jing, Z., Huang, J., Ke, Y., Li, C., Zhao, Z., Ao, X., Sun, W., 2022. Can we shape microbial communities to enhance biological activated carbon filter performance? Water Res. 212, 118104. https://doi.org/10.1016/j.watres.2022.118104</w:t>
      </w:r>
    </w:p>
    <w:p w14:paraId="5B900C90" w14:textId="77777777" w:rsidR="00003FCF" w:rsidRDefault="00003FCF" w:rsidP="00003FCF">
      <w:pPr>
        <w:pStyle w:val="Bibliography"/>
        <w:spacing w:line="480" w:lineRule="auto"/>
      </w:pPr>
      <w:r>
        <w:lastRenderedPageBreak/>
        <w:t>Lu, Z., Sun, W., Li, C., Cao, W., Jing, Z., Li, S., Ao, X., Chen, C., Liu, S., 2020. Effect of granular activated carbon pore-size distribution on biological activated carbon filter performance. Water Res. 177, 115768. https://doi.org/10.1016/j.watres.2020.115768</w:t>
      </w:r>
    </w:p>
    <w:p w14:paraId="403EE2A7" w14:textId="77777777" w:rsidR="00003FCF" w:rsidRDefault="00003FCF" w:rsidP="00003FCF">
      <w:pPr>
        <w:pStyle w:val="Bibliography"/>
        <w:spacing w:line="480" w:lineRule="auto"/>
      </w:pPr>
      <w:r>
        <w:t>Marcus, D.N., Pinto, A., Anantharaman, K., Ruberg, S.A., Kramer, E.L., Raskin, L., Dick, G.J., 2017. Diverse manganese(II)-oxidizing bacteria are prevalent in drinking water systems. Environ. Microbiol. Rep. 9, 120–128. https://doi.org/10.1111/1758-2229.12508</w:t>
      </w:r>
    </w:p>
    <w:p w14:paraId="478A018D" w14:textId="77777777" w:rsidR="00003FCF" w:rsidRDefault="00003FCF" w:rsidP="00003FCF">
      <w:pPr>
        <w:pStyle w:val="Bibliography"/>
        <w:spacing w:line="480" w:lineRule="auto"/>
      </w:pPr>
      <w:r>
        <w:t>Maslen, E.N., Streltsov, V.A., Streltsova, N.R., Ishizawa, N., 1995. Electron density and optical anisotropy in rhombohedral carbonates. III. Synchrotron X-ray studies of CaCO3, MgCO3 and MnCO3. Acta Crystallogr. Sect. B 51, 929–939. https://doi.org/10.1107/S0108768195006434</w:t>
      </w:r>
    </w:p>
    <w:p w14:paraId="146A52BF" w14:textId="77777777" w:rsidR="00003FCF" w:rsidRDefault="00003FCF" w:rsidP="00003FCF">
      <w:pPr>
        <w:pStyle w:val="Bibliography"/>
        <w:spacing w:line="480" w:lineRule="auto"/>
      </w:pPr>
      <w:r>
        <w:t>Nealson, K.H., 2006. The Manganese-Oxidizing Bacteria, in: Dworkin, M., Falkow, S., Rosenberg, E., Schleifer, K.-H., Stackebrandt, E. (Eds.), The Prokaryotes. Springer New York, New York, NY, pp. 222–231. https://doi.org/10.1007/0-387-30745-1_11</w:t>
      </w:r>
    </w:p>
    <w:p w14:paraId="4DF518AA" w14:textId="77777777" w:rsidR="00003FCF" w:rsidRDefault="00003FCF" w:rsidP="00003FCF">
      <w:pPr>
        <w:pStyle w:val="Bibliography"/>
        <w:spacing w:line="480" w:lineRule="auto"/>
      </w:pPr>
      <w:r w:rsidRPr="00003FCF">
        <w:rPr>
          <w:lang w:val="nl-NL"/>
        </w:rPr>
        <w:t xml:space="preserve">Okazaki, M., Sugita, T., Shimizu, M., Ohode, Y., Iwamoto, K., de Vrind-de Jong, E.W., de Vrind, J.P., Corstjens, P.L., 1997. </w:t>
      </w:r>
      <w:r>
        <w:t>Partial purification and characterization of manganese-oxidizing factors of Pseudomonas fluorescens GB-1. Appl. Environ. Microbiol. 63, 4793–4799. https://doi.org/10.1128/aem.63.12.4793-4799.1997</w:t>
      </w:r>
    </w:p>
    <w:p w14:paraId="4EC02333" w14:textId="77777777" w:rsidR="00003FCF" w:rsidRDefault="00003FCF" w:rsidP="00003FCF">
      <w:pPr>
        <w:pStyle w:val="Bibliography"/>
        <w:spacing w:line="480" w:lineRule="auto"/>
      </w:pPr>
      <w:r>
        <w:t>O’Toole, G.A., Pratt, L.A., Watnick, P.I., Newman, D.K., Weaver, V.B., Kolter, R., 1999. Genetic approaches to study of biofilms. Methods Enzymol. 310, 91–109. https://doi.org/10.1016/s0076-6879(99)10008-9</w:t>
      </w:r>
    </w:p>
    <w:p w14:paraId="3C133584" w14:textId="77777777" w:rsidR="00003FCF" w:rsidRDefault="00003FCF" w:rsidP="00003FCF">
      <w:pPr>
        <w:pStyle w:val="Bibliography"/>
        <w:spacing w:line="480" w:lineRule="auto"/>
      </w:pPr>
      <w:r w:rsidRPr="00003FCF">
        <w:rPr>
          <w:lang w:val="nl-NL"/>
        </w:rPr>
        <w:t xml:space="preserve">Ouyang, E., Liu, Y., Ouyang, J., Wang, X., 2019. </w:t>
      </w:r>
      <w:r>
        <w:t>Effects of different wastewater characteristics and treatment techniques on the bacterial community structure in three pharmaceutical wastewater treatment systems. Environ. Technol. 40, 329–341. https://doi.org/10.1080/09593330.2017.1393010</w:t>
      </w:r>
    </w:p>
    <w:p w14:paraId="47F8E890" w14:textId="77777777" w:rsidR="00003FCF" w:rsidRPr="00003FCF" w:rsidRDefault="00003FCF" w:rsidP="00003FCF">
      <w:pPr>
        <w:pStyle w:val="Bibliography"/>
        <w:spacing w:line="480" w:lineRule="auto"/>
        <w:rPr>
          <w:lang w:val="nl-NL"/>
        </w:rPr>
      </w:pPr>
      <w:r>
        <w:t xml:space="preserve">Parada, A.E., Needham, D.M., Fuhrman, J.A., 2016. Every base matters: assessing small subunit rRNA primers for marine microbiomes with mock communities, time series and global field samples. </w:t>
      </w:r>
      <w:r w:rsidRPr="00003FCF">
        <w:rPr>
          <w:lang w:val="nl-NL"/>
        </w:rPr>
        <w:t>Environ. Microbiol. 18, 1403–1414. https://doi.org/10.1111/1462-2920.13023</w:t>
      </w:r>
    </w:p>
    <w:p w14:paraId="32FEAD76" w14:textId="77777777" w:rsidR="00003FCF" w:rsidRDefault="00003FCF" w:rsidP="00003FCF">
      <w:pPr>
        <w:pStyle w:val="Bibliography"/>
        <w:spacing w:line="480" w:lineRule="auto"/>
      </w:pPr>
      <w:r w:rsidRPr="00003FCF">
        <w:rPr>
          <w:lang w:val="nl-NL"/>
        </w:rPr>
        <w:lastRenderedPageBreak/>
        <w:t xml:space="preserve">Piai, L., Dykstra, J., van der Wal, A., Langenhoff, A., 2022. </w:t>
      </w:r>
      <w:r>
        <w:t>Bioaugmentation of Biological Activated Carbon Filters for Enhanced Micropollutant Removal. ACS EST Water 2, 2359–2366. https://doi.org/10.1021/acsestwater.2c00222</w:t>
      </w:r>
    </w:p>
    <w:p w14:paraId="6F5156D7" w14:textId="79077969" w:rsidR="00003FCF" w:rsidRDefault="00003FCF" w:rsidP="00003FCF">
      <w:pPr>
        <w:pStyle w:val="Bibliography"/>
        <w:spacing w:line="480" w:lineRule="auto"/>
      </w:pPr>
      <w:r>
        <w:t>Pimentel, A.M.R., Quispe, P.R., Torres, R.J.C., Gonzales, L.G.V., Olivera, C.A.C., Merma, A.G., Santos, I.D. dos, Torem, M.L., 2022. Kinetic study and thermodynamic equilibrium model</w:t>
      </w:r>
      <w:r w:rsidR="00FB4BCA">
        <w:t>l</w:t>
      </w:r>
      <w:r>
        <w:t xml:space="preserve">ing of the Co(II) and Mn(II) bioadsorption using the </w:t>
      </w:r>
      <w:r>
        <w:rPr>
          <w:i/>
          <w:iCs/>
        </w:rPr>
        <w:t>Rhodococcus opacus</w:t>
      </w:r>
      <w:r>
        <w:t xml:space="preserve"> strain. REM - Int. Eng. J. 75, 137–146. https://doi.org/10.1590/0370-44672020750119</w:t>
      </w:r>
    </w:p>
    <w:p w14:paraId="1E7D612E" w14:textId="77777777" w:rsidR="00003FCF" w:rsidRDefault="00003FCF" w:rsidP="00003FCF">
      <w:pPr>
        <w:pStyle w:val="Bibliography"/>
        <w:spacing w:line="480" w:lineRule="auto"/>
      </w:pPr>
      <w:r>
        <w:t>Post, J.E., 1999. Manganese Oxide Minerals: Crystal Structures and Economic and Environmental Significance. Proc. Natl. Acad. Sci. U. S. A. 96, 3447–3454.</w:t>
      </w:r>
    </w:p>
    <w:p w14:paraId="4B05EAEA" w14:textId="77777777" w:rsidR="00003FCF" w:rsidRDefault="00003FCF" w:rsidP="00003FCF">
      <w:pPr>
        <w:pStyle w:val="Bibliography"/>
        <w:spacing w:line="480" w:lineRule="auto"/>
      </w:pPr>
      <w:r>
        <w:t>Postawa, A., Hayes, C., Criscuoli, A., Macedonio, F., Angelakis, A.N., Rose, J.B., Maier, A., McAvoy, D.C., 2013. Best Practice Guide on the Control of Iron and Manganese in Water Supply. IWA Publishing.</w:t>
      </w:r>
    </w:p>
    <w:p w14:paraId="3D11FE9B" w14:textId="77777777" w:rsidR="00003FCF" w:rsidRDefault="00003FCF" w:rsidP="00003FCF">
      <w:pPr>
        <w:pStyle w:val="Bibliography"/>
        <w:spacing w:line="480" w:lineRule="auto"/>
      </w:pPr>
      <w:r>
        <w:t>Qi, W., Li, W., Zhang, Junpeng, Wu, X., Zhang, Jie, Zhang, W., 2019. Effect of biological activated carbon filter depth and backwashing process on transformation of biofilm community. Front. Environ. Sci. Eng. 13, 15. https://doi.org/10.1007/s11783-019-1100-0</w:t>
      </w:r>
    </w:p>
    <w:p w14:paraId="766153DA" w14:textId="77777777" w:rsidR="00003FCF" w:rsidRDefault="00003FCF" w:rsidP="00003FCF">
      <w:pPr>
        <w:pStyle w:val="Bibliography"/>
        <w:spacing w:line="480" w:lineRule="auto"/>
      </w:pPr>
      <w:r>
        <w:t>Qin, M., Zhao, H., Yang, W., Zhou, Y., Li, F., 2016. A facile one-pot synthesis of three-dimensional microflower birnessite (δ-MnO2) and its efficient oxidative degradation of rhodamine B. RSC Adv. 6, 23905–23912. https://doi.org/10.1039/C5RA24848E</w:t>
      </w:r>
    </w:p>
    <w:p w14:paraId="0EDAC058" w14:textId="77777777" w:rsidR="00003FCF" w:rsidRDefault="00003FCF" w:rsidP="00003FCF">
      <w:pPr>
        <w:pStyle w:val="Bibliography"/>
        <w:spacing w:line="480" w:lineRule="auto"/>
      </w:pPr>
      <w:r w:rsidRPr="00003FCF">
        <w:rPr>
          <w:lang w:val="nl-NL"/>
        </w:rPr>
        <w:t xml:space="preserve">Qu, J., Yuan, Y., Zhang, X., Wang, L., Tao, Y., Jiang, Z., Yu, H., Dong, M., Zhang, Y., 2022. </w:t>
      </w:r>
      <w:r>
        <w:t>Stabilization of lead and cadmium in soil by sulfur-iron functionalized biochar: Performance, mechanisms and microbial community evolution. J. Hazard. Mater. 425, 127876. https://doi.org/10.1016/j.jhazmat.2021.127876</w:t>
      </w:r>
    </w:p>
    <w:p w14:paraId="7911A40A" w14:textId="77777777" w:rsidR="00003FCF" w:rsidRDefault="00003FCF" w:rsidP="00003FCF">
      <w:pPr>
        <w:pStyle w:val="Bibliography"/>
        <w:spacing w:line="480" w:lineRule="auto"/>
      </w:pPr>
      <w:r>
        <w:t>Quast, C., Pruesse, E., Yilmaz, P., Gerken, J., Schweer, T., Yarza, P., Peplies, J., Glöckner, F.O., 2013. The SILVA ribosomal RNA gene database project: improved data processing and web-based tools. Nucleic Acids Res. 41, 590–596. https://doi.org/10.1093/nar/gks1219</w:t>
      </w:r>
    </w:p>
    <w:p w14:paraId="34CF1D0D" w14:textId="77777777" w:rsidR="00003FCF" w:rsidRPr="00003FCF" w:rsidRDefault="00003FCF" w:rsidP="00003FCF">
      <w:pPr>
        <w:pStyle w:val="Bibliography"/>
        <w:spacing w:line="480" w:lineRule="auto"/>
        <w:rPr>
          <w:lang w:val="nl-NL"/>
        </w:rPr>
      </w:pPr>
      <w:r>
        <w:t xml:space="preserve">Quince, C., Lanzen, A., Davenport, R.J., Turnbaugh, P.J., 2011. Removing Noise From Pyrosequenced Amplicons. </w:t>
      </w:r>
      <w:r w:rsidRPr="00003FCF">
        <w:rPr>
          <w:lang w:val="nl-NL"/>
        </w:rPr>
        <w:t>BMC Bioinformatics 12, 38. https://doi.org/10.1186/1471-2105-12-38</w:t>
      </w:r>
    </w:p>
    <w:p w14:paraId="089A5AA9" w14:textId="77777777" w:rsidR="00003FCF" w:rsidRDefault="00003FCF" w:rsidP="00003FCF">
      <w:pPr>
        <w:pStyle w:val="Bibliography"/>
        <w:spacing w:line="480" w:lineRule="auto"/>
      </w:pPr>
      <w:r w:rsidRPr="00003FCF">
        <w:rPr>
          <w:lang w:val="nl-NL"/>
        </w:rPr>
        <w:lastRenderedPageBreak/>
        <w:t xml:space="preserve">Remucal, C.K., Ginder-Vogel, M., 2014. </w:t>
      </w:r>
      <w:r>
        <w:t>A critical review of the reactivity of manganese oxides with organic contaminants. Environ. Sci. Process. Impacts 16, 1247–1266. https://doi.org/10.1039/c3em00703k</w:t>
      </w:r>
    </w:p>
    <w:p w14:paraId="2494BE31" w14:textId="77777777" w:rsidR="00003FCF" w:rsidRDefault="00003FCF" w:rsidP="00003FCF">
      <w:pPr>
        <w:pStyle w:val="Bibliography"/>
        <w:spacing w:line="480" w:lineRule="auto"/>
      </w:pPr>
      <w:r>
        <w:t>Robinson, D.M., Go, Y.B., Mui, M., Gardner, G., Zhang, Z., Mastrogiovanni, D., Garfunkel, E., Li, J., Greenblatt, M., Dismukes, G.C., 2013. Photochemical Water Oxidation by Crystalline Polymorphs of Manganese Oxides: Structural Requirements for Catalysis. J. Am. Chem. Soc. 135, 3494–3501. https://doi.org/10.1021/ja310286h</w:t>
      </w:r>
    </w:p>
    <w:p w14:paraId="79512B80" w14:textId="77777777" w:rsidR="00003FCF" w:rsidRDefault="00003FCF" w:rsidP="00003FCF">
      <w:pPr>
        <w:pStyle w:val="Bibliography"/>
        <w:spacing w:line="480" w:lineRule="auto"/>
      </w:pPr>
      <w:r>
        <w:t>Sahabi, D.M., Takeda, M., Suzuki, I., Koizumi, J., 2009. Removal of Mn2+ from water by “aged” biofilter media: The role of catalytic oxides layers. J. Biosci. Bioeng. 107, 151–157. https://doi.org/10.1016/j.jbiosc.2008.10.013</w:t>
      </w:r>
    </w:p>
    <w:p w14:paraId="39FEB534" w14:textId="77777777" w:rsidR="00003FCF" w:rsidRDefault="00003FCF" w:rsidP="00003FCF">
      <w:pPr>
        <w:pStyle w:val="Bibliography"/>
        <w:spacing w:line="480" w:lineRule="auto"/>
      </w:pPr>
      <w:r>
        <w:t>Saratovsky, I., Wightman, P.G., Pastén, P.A., Gaillard, J.-F., Poeppelmeier, K.R., 2006. Manganese Oxides: Parallels between Abiotic and Biotic Structures. J. Am. Chem. Soc. 128, 11188–11198. https://doi.org/10.1021/ja062097g</w:t>
      </w:r>
    </w:p>
    <w:p w14:paraId="7B7A4E59" w14:textId="77777777" w:rsidR="00003FCF" w:rsidRPr="00003FCF" w:rsidRDefault="00003FCF" w:rsidP="00003FCF">
      <w:pPr>
        <w:pStyle w:val="Bibliography"/>
        <w:spacing w:line="480" w:lineRule="auto"/>
        <w:rPr>
          <w:lang w:val="nl-NL"/>
        </w:rPr>
      </w:pPr>
      <w:r>
        <w:t xml:space="preserve">Schlesner, H., Rensmann, C., Tindall, B.J., Gade, D., Rabus, R., Pfeiffer, S., Hirsch, P., 2004. Taxonomic heterogeneity within the Planctomycetales as derived by DNA-DNA hybridization, description of Rhodopirellula baltica gen. nov., sp. nov., transfer of Pirellula marina to the genus Blastopirellula gen. nov. as Blastopirellula marina comb. nov. and emended description of the genus Pirellula. </w:t>
      </w:r>
      <w:r w:rsidRPr="00003FCF">
        <w:rPr>
          <w:lang w:val="nl-NL"/>
        </w:rPr>
        <w:t>Int. J. Syst. Evol. Microbiol. 54, 1567–1580. https://doi.org/10.1099/ijs.0.63113-0</w:t>
      </w:r>
    </w:p>
    <w:p w14:paraId="1E1CB0F5" w14:textId="77777777" w:rsidR="00003FCF" w:rsidRDefault="00003FCF" w:rsidP="00003FCF">
      <w:pPr>
        <w:pStyle w:val="Bibliography"/>
        <w:spacing w:line="480" w:lineRule="auto"/>
      </w:pPr>
      <w:r w:rsidRPr="00003FCF">
        <w:rPr>
          <w:lang w:val="nl-NL"/>
        </w:rPr>
        <w:t xml:space="preserve">Shende, P., Kasture, P., Gaud, R.S., 2018. </w:t>
      </w:r>
      <w:r>
        <w:t>Nanoflowers: the future trend of nanotechnology for multi-applications. Artif. Cells Nanomedicine Biotechnol. 46, 413–422. https://doi.org/10.1080/21691401.2018.1428812</w:t>
      </w:r>
    </w:p>
    <w:p w14:paraId="4DBD6DF6" w14:textId="77777777" w:rsidR="00003FCF" w:rsidRDefault="00003FCF" w:rsidP="00003FCF">
      <w:pPr>
        <w:pStyle w:val="Bibliography"/>
        <w:spacing w:line="480" w:lineRule="auto"/>
      </w:pPr>
      <w:r>
        <w:t>Sjöberg, S., Stairs, C.W., Allard, B., Homa, F., Martin, T., Sjöberg, V., Ettema, T.J.G., Dupraz, C., 2020. Microbiomes in a manganese oxide producing ecosystem in the Ytterby mine, Sweden: impact on metal mobility. FEMS Microbiol. Ecol. 96, fiaa169. https://doi.org/10.1093/femsec/fiaa169</w:t>
      </w:r>
    </w:p>
    <w:p w14:paraId="773050BA" w14:textId="77777777" w:rsidR="00003FCF" w:rsidRDefault="00003FCF" w:rsidP="00003FCF">
      <w:pPr>
        <w:pStyle w:val="Bibliography"/>
        <w:spacing w:line="480" w:lineRule="auto"/>
      </w:pPr>
      <w:r>
        <w:lastRenderedPageBreak/>
        <w:t>Sly, L.I., Arunpairojana, V., Dixon, D.R., 1990. Binding of Colloidal MnO2 by Extracellular Polysaccharides of Pedomicrobium manganicum. Appl. Environ. Microbiol. 56, 2791–2794. https://doi.org/10.1128/aem.56.9.2791-2794.1990</w:t>
      </w:r>
    </w:p>
    <w:p w14:paraId="1395F206" w14:textId="77777777" w:rsidR="00003FCF" w:rsidRDefault="00003FCF" w:rsidP="00003FCF">
      <w:pPr>
        <w:pStyle w:val="Bibliography"/>
        <w:spacing w:line="480" w:lineRule="auto"/>
      </w:pPr>
      <w:r>
        <w:t>Spiro, T.G., Bargar, J.R., Sposito, G., Tebo, B.M., 2010. Bacteriogenic Manganese Oxides. Acc. Chem. Res. 43, 2–9. https://doi.org/10.1021/ar800232a</w:t>
      </w:r>
    </w:p>
    <w:p w14:paraId="7A728CCB" w14:textId="77777777" w:rsidR="00003FCF" w:rsidRPr="00003FCF" w:rsidRDefault="00003FCF" w:rsidP="00003FCF">
      <w:pPr>
        <w:pStyle w:val="Bibliography"/>
        <w:spacing w:line="480" w:lineRule="auto"/>
        <w:rPr>
          <w:lang w:val="nl-NL"/>
        </w:rPr>
      </w:pPr>
      <w:r>
        <w:t xml:space="preserve">Storesund, J.E., Lanzèn, A., García-Moyano, A., Reysenbach, A.-L., Øvreås, L., 2018. Diversity patterns and isolation of Planctomycetes associated with metalliferous deposits from hydrothermal vent fields along the Valu Fa Ridge (SW Pacific). </w:t>
      </w:r>
      <w:r w:rsidRPr="00003FCF">
        <w:rPr>
          <w:lang w:val="nl-NL"/>
        </w:rPr>
        <w:t>Antonie Van Leeuwenhoek 111, 841–858. https://doi.org/10.1007/s10482-018-1026-8</w:t>
      </w:r>
    </w:p>
    <w:p w14:paraId="179045EE" w14:textId="77777777" w:rsidR="00003FCF" w:rsidRDefault="00003FCF" w:rsidP="00003FCF">
      <w:pPr>
        <w:pStyle w:val="Bibliography"/>
        <w:spacing w:line="480" w:lineRule="auto"/>
      </w:pPr>
      <w:r w:rsidRPr="00003FCF">
        <w:rPr>
          <w:lang w:val="nl-NL"/>
        </w:rPr>
        <w:t xml:space="preserve">Sujith, P.P., Bharathi, P.A.L., 2011. </w:t>
      </w:r>
      <w:r>
        <w:t>Manganese Oxidation by Bacteria: Biogeochemical Aspects, in: Müller, W.E.G. (Ed.), Molecular Biomineralization: Aquatic Organisms Forming Extraordinary Materials, Progress in Molecular and Subcellular Biology. Springer, Berlin, Heidelberg, pp. 49–76. https://doi.org/10.1007/978-3-642-21230-7_3</w:t>
      </w:r>
    </w:p>
    <w:p w14:paraId="14D76A72" w14:textId="77777777" w:rsidR="00003FCF" w:rsidRDefault="00003FCF" w:rsidP="00003FCF">
      <w:pPr>
        <w:pStyle w:val="Bibliography"/>
        <w:spacing w:line="480" w:lineRule="auto"/>
      </w:pPr>
      <w:r>
        <w:t>Tebo, B.M., Bargar, J.R., Clement, B.G., Dick, G.J., Murray, K.J., Parker, D., Verity, R., Webb, S.M., 2004. Biogenic Manganese Oxides: Properties and Mechanisms of Formation. Annu. Rev. Earth Planet. Sci. 32, 287–328. https://doi.org/10.1146/annurev.earth.32.101802.120213</w:t>
      </w:r>
    </w:p>
    <w:p w14:paraId="271B469F" w14:textId="77777777" w:rsidR="00003FCF" w:rsidRDefault="00003FCF" w:rsidP="00003FCF">
      <w:pPr>
        <w:pStyle w:val="Bibliography"/>
        <w:spacing w:line="480" w:lineRule="auto"/>
      </w:pPr>
      <w:r>
        <w:t>Tebo, B.M., Johnson, H.A., McCarthy, J.K., Templeton, A.S., 2005. Geomicrobiology of manganese(II) oxidation. Trends Microbiol. 13, 421–428. https://doi.org/10.1016/j.tim.2005.07.009</w:t>
      </w:r>
    </w:p>
    <w:p w14:paraId="5C7105DF" w14:textId="77777777" w:rsidR="00003FCF" w:rsidRDefault="00003FCF" w:rsidP="00003FCF">
      <w:pPr>
        <w:pStyle w:val="Bibliography"/>
        <w:spacing w:line="480" w:lineRule="auto"/>
      </w:pPr>
      <w:r>
        <w:t>Tobiason, J.E., Bazilio, A., Goodwill, J., Mai, X., Nguyen, C., 2016. Manganese Removal from Drinking Water Sources. Curr. Pollut. Rep. 2, 168–177. https://doi.org/10.1007/s40726-016-0036-2</w:t>
      </w:r>
    </w:p>
    <w:p w14:paraId="76FB1A1E" w14:textId="77777777" w:rsidR="00003FCF" w:rsidRDefault="00003FCF" w:rsidP="00003FCF">
      <w:pPr>
        <w:pStyle w:val="Bibliography"/>
        <w:spacing w:line="480" w:lineRule="auto"/>
      </w:pPr>
      <w:r>
        <w:t>Toner, B., Fakra, S., Villalobos, M., Warwick, T., Sposito, G., 2005. Spatially Resolved Characterization of Biogenic Manganese Oxide Production within a Bacterial Biofilm. Appl. Environ. Microbiol. 71, 1300–1310. https://doi.org/10.1128/AEM.71.3.1300-1310.2005</w:t>
      </w:r>
    </w:p>
    <w:p w14:paraId="1A25F680" w14:textId="77777777" w:rsidR="00003FCF" w:rsidRDefault="00003FCF" w:rsidP="00003FCF">
      <w:pPr>
        <w:pStyle w:val="Bibliography"/>
        <w:spacing w:line="480" w:lineRule="auto"/>
      </w:pPr>
      <w:r>
        <w:t>Tran, T.N., Kim, D.-G., Ko, S.-O., 2018. Synergistic effects of biogenic manganese oxide and Mn(II)-oxidizing bacterium Pseudomonas putida strain MnB1 on the degradation of 17 α-</w:t>
      </w:r>
      <w:r>
        <w:lastRenderedPageBreak/>
        <w:t>ethinylestradiol. J. Hazard. Mater. 344, 350–359. https://doi.org/10.1016/j.jhazmat.2017.10.045</w:t>
      </w:r>
    </w:p>
    <w:p w14:paraId="3D6E3AE2" w14:textId="77777777" w:rsidR="00003FCF" w:rsidRPr="00003FCF" w:rsidRDefault="00003FCF" w:rsidP="00003FCF">
      <w:pPr>
        <w:pStyle w:val="Bibliography"/>
        <w:spacing w:line="480" w:lineRule="auto"/>
        <w:rPr>
          <w:lang w:val="nl-NL"/>
        </w:rPr>
      </w:pPr>
      <w:r>
        <w:t xml:space="preserve">Tyler, P.A., Marshall, K.C., 1967. Form and function in manganese-oxidizing bacteria. </w:t>
      </w:r>
      <w:r w:rsidRPr="00003FCF">
        <w:rPr>
          <w:lang w:val="nl-NL"/>
        </w:rPr>
        <w:t>Arch. Für Mikrobiol. 56, 344–353. https://doi.org/10.1007/BF00425209</w:t>
      </w:r>
    </w:p>
    <w:p w14:paraId="48D5B449" w14:textId="77777777" w:rsidR="00003FCF" w:rsidRPr="00003FCF" w:rsidRDefault="00003FCF" w:rsidP="00003FCF">
      <w:pPr>
        <w:pStyle w:val="Bibliography"/>
        <w:spacing w:line="480" w:lineRule="auto"/>
        <w:rPr>
          <w:lang w:val="nl-NL"/>
        </w:rPr>
      </w:pPr>
      <w:r w:rsidRPr="00003FCF">
        <w:rPr>
          <w:lang w:val="nl-NL"/>
        </w:rPr>
        <w:t>van der Maas, P., Veenendaal, G., Nonnekens, J., Brink, H., de Vogel, D., 2020. Biologische actiefkoolfiltratie met zuurstofdosering: veelbelovende techniek voor verwijdering geneesmiddelen? H2O/Waternetwerk.</w:t>
      </w:r>
    </w:p>
    <w:p w14:paraId="49723999" w14:textId="77777777" w:rsidR="00003FCF" w:rsidRDefault="00003FCF" w:rsidP="00003FCF">
      <w:pPr>
        <w:pStyle w:val="Bibliography"/>
        <w:spacing w:line="480" w:lineRule="auto"/>
      </w:pPr>
      <w:r w:rsidRPr="00003FCF">
        <w:rPr>
          <w:lang w:val="nl-NL"/>
        </w:rPr>
        <w:t xml:space="preserve">Vega, M.A.P., Scholes, R.C., Brady, A.R., Daly, R.A., Narrowe, A.B., Bosworth, L.B., Wrighton, K.C., Sedlak, D.L., Sharp, J.O., 2022. </w:t>
      </w:r>
      <w:r>
        <w:t>Pharmaceutical Biotransformation is Influenced by Photosynthesis and Microbial Nitrogen Cycling in a Benthic Wetland Biomat. Environ. Sci. Technol. 56, 14462–14477. https://doi.org/10.1021/acs.est.2c03566</w:t>
      </w:r>
    </w:p>
    <w:p w14:paraId="3E187DB2" w14:textId="77777777" w:rsidR="00003FCF" w:rsidRDefault="00003FCF" w:rsidP="00003FCF">
      <w:pPr>
        <w:pStyle w:val="Bibliography"/>
        <w:spacing w:line="480" w:lineRule="auto"/>
      </w:pPr>
      <w:r>
        <w:t>Wang, J., Zhu, J., Zhou, X., Du, Y., Huang, W., Liu, J., Zhang, W., Shi, J., Chen, H., 2015. Nanoflower-like weak crystallization manganese oxide for efficient removal of low-concentration NO at room temperature. J. Mater. Chem. A 3, 7631–7638. https://doi.org/10.1039/C5TA00468C</w:t>
      </w:r>
    </w:p>
    <w:p w14:paraId="4C9AEAB5" w14:textId="77777777" w:rsidR="00003FCF" w:rsidRDefault="00003FCF" w:rsidP="00003FCF">
      <w:pPr>
        <w:pStyle w:val="Bibliography"/>
        <w:spacing w:line="480" w:lineRule="auto"/>
      </w:pPr>
      <w:r>
        <w:t>Wang, L., Qiu, S., Guo, J., Ge, S., 2021. Light Irradiation Enables Rapid Start-Up of Nitritation through Suppressing nxrB Gene Expression and Stimulating Ammonia-Oxidizing Bacteria. Environ. Sci. Technol. 55, 13297–13305. https://doi.org/10.1021/acs.est.1c04174</w:t>
      </w:r>
    </w:p>
    <w:p w14:paraId="6E2B01CF" w14:textId="77777777" w:rsidR="00003FCF" w:rsidRDefault="00003FCF" w:rsidP="00003FCF">
      <w:pPr>
        <w:pStyle w:val="Bibliography"/>
        <w:spacing w:line="480" w:lineRule="auto"/>
      </w:pPr>
      <w:r>
        <w:t>Webb, S.M., Dick, G.J., Bargar, J.R., Tebo, B.M., 2005a. Evidence for the presence of Mn(III) intermediates in the bacterial oxidation of Mn(II). Proc. Natl. Acad. Sci. 102, 5558–5563. https://doi.org/10.1073/pnas.0409119102</w:t>
      </w:r>
    </w:p>
    <w:p w14:paraId="02F15D29" w14:textId="77777777" w:rsidR="00003FCF" w:rsidRDefault="00003FCF" w:rsidP="00003FCF">
      <w:pPr>
        <w:pStyle w:val="Bibliography"/>
        <w:spacing w:line="480" w:lineRule="auto"/>
      </w:pPr>
      <w:r>
        <w:t>Webb, S.M., Tebo, B.M., Bargar, J.R., 2005b. Structural characterization of biogenic Mn oxides produced in seawater by the marine bacillus sp. strain SG-1. Am. Mineral. 90, 1342–1357. https://doi.org/10.2138/am.2005.1669</w:t>
      </w:r>
    </w:p>
    <w:p w14:paraId="008FA439" w14:textId="77777777" w:rsidR="00003FCF" w:rsidRDefault="00003FCF" w:rsidP="00003FCF">
      <w:pPr>
        <w:pStyle w:val="Bibliography"/>
        <w:spacing w:line="480" w:lineRule="auto"/>
      </w:pPr>
      <w:r>
        <w:t>World Health Organization, W.H.O., 2017. Guidelines for drinking-water quality: fourth edition incorporating the first addendum., 4th ed, WHO Library Cataloguing-in-Publication Data. World Health Organization, Geneva.</w:t>
      </w:r>
    </w:p>
    <w:p w14:paraId="219BC646" w14:textId="77777777" w:rsidR="00003FCF" w:rsidRDefault="00003FCF" w:rsidP="00003FCF">
      <w:pPr>
        <w:pStyle w:val="Bibliography"/>
        <w:spacing w:line="480" w:lineRule="auto"/>
      </w:pPr>
      <w:r>
        <w:lastRenderedPageBreak/>
        <w:t>Yam, K.C., Okamoto, S., Roberts, J.N., Eltis, L.D., 2011. Adventures in Rhodococcus — from steroids to explosives. Can. J. Microbiol. 57, 155–168. https://doi.org/10.1139/W10-115</w:t>
      </w:r>
    </w:p>
    <w:p w14:paraId="7012324E" w14:textId="77777777" w:rsidR="00003FCF" w:rsidRDefault="00003FCF" w:rsidP="00003FCF">
      <w:pPr>
        <w:pStyle w:val="Bibliography"/>
        <w:spacing w:line="480" w:lineRule="auto"/>
      </w:pPr>
      <w:r>
        <w:t>Ye, J., Zhang, R., Nielsen, S., Joseph, S.D., Huang, D., Thomas, T., 2016. A Combination of Biochar–Mineral Complexes and Compost Improves Soil Bacterial Processes, Soil Quality, and Plant Properties. Front. Microbiol. 7.</w:t>
      </w:r>
    </w:p>
    <w:p w14:paraId="0520C0F4" w14:textId="77777777" w:rsidR="00003FCF" w:rsidRDefault="00003FCF" w:rsidP="00003FCF">
      <w:pPr>
        <w:pStyle w:val="Bibliography"/>
        <w:spacing w:line="480" w:lineRule="auto"/>
      </w:pPr>
      <w:r>
        <w:t>Yu, H., Leadbetter, J.R., 2020. Bacterial chemolithoautotrophy via manganese oxidation. Nature 583, 453–458. https://doi.org/10.1038/s41586-020-2468-5</w:t>
      </w:r>
    </w:p>
    <w:p w14:paraId="54970E02" w14:textId="77777777" w:rsidR="00003FCF" w:rsidRDefault="00003FCF" w:rsidP="00003FCF">
      <w:pPr>
        <w:pStyle w:val="Bibliography"/>
        <w:spacing w:line="480" w:lineRule="auto"/>
      </w:pPr>
      <w:r>
        <w:t>Zhao, X., Liu, B., Wang, X., Chen, C., Ren, N., Xing, D., 2020. Single molecule sequencing reveals response of manganese-oxidizing microbiome to different biofilter media in drinking water systems. Water Res. 171, 115424. https://doi.org/10.1016/j.watres.2019.115424</w:t>
      </w:r>
    </w:p>
    <w:p w14:paraId="42013380" w14:textId="77777777" w:rsidR="00003FCF" w:rsidRDefault="00003FCF" w:rsidP="00003FCF">
      <w:pPr>
        <w:pStyle w:val="Bibliography"/>
        <w:spacing w:line="480" w:lineRule="auto"/>
      </w:pPr>
      <w:r>
        <w:t>Zhou, H., Fu, C., 2020. Manganese-oxidizing microbes and biogenic manganese oxides: characterization, Mn(II) oxidation mechanism and environmental relevance. Rev. Environ. Sci. Biotechnol. 19, 489–507. https://doi.org/10.1007/s11157-020-09541-1</w:t>
      </w:r>
    </w:p>
    <w:p w14:paraId="4BB3ABE0" w14:textId="786B1AF3" w:rsidR="00EC4FA4" w:rsidRPr="00AF74AC" w:rsidRDefault="00EC4FA4" w:rsidP="00003FCF">
      <w:pPr>
        <w:spacing w:after="0" w:line="480" w:lineRule="auto"/>
        <w:rPr>
          <w:rFonts w:ascii="Times New Roman" w:hAnsi="Times New Roman" w:cs="Times New Roman"/>
          <w:sz w:val="24"/>
          <w:szCs w:val="24"/>
          <w:lang w:val="en-US"/>
        </w:rPr>
      </w:pPr>
      <w:r w:rsidRPr="00AF74AC">
        <w:rPr>
          <w:rFonts w:ascii="Times New Roman" w:hAnsi="Times New Roman" w:cs="Times New Roman"/>
          <w:sz w:val="24"/>
          <w:szCs w:val="24"/>
          <w:lang w:val="en-US"/>
        </w:rPr>
        <w:fldChar w:fldCharType="end"/>
      </w:r>
    </w:p>
    <w:sectPr w:rsidR="00EC4FA4" w:rsidRPr="00AF74AC" w:rsidSect="004A5CCA">
      <w:pgSz w:w="11906" w:h="16838"/>
      <w:pgMar w:top="1417" w:right="1417" w:bottom="1417" w:left="141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E8F14" w14:textId="77777777" w:rsidR="007A0158" w:rsidRDefault="007A0158" w:rsidP="00AC60BF">
      <w:pPr>
        <w:spacing w:after="0" w:line="240" w:lineRule="auto"/>
      </w:pPr>
      <w:r>
        <w:separator/>
      </w:r>
    </w:p>
  </w:endnote>
  <w:endnote w:type="continuationSeparator" w:id="0">
    <w:p w14:paraId="27C76014" w14:textId="77777777" w:rsidR="007A0158" w:rsidRDefault="007A0158" w:rsidP="00AC60BF">
      <w:pPr>
        <w:spacing w:after="0" w:line="240" w:lineRule="auto"/>
      </w:pPr>
      <w:r>
        <w:continuationSeparator/>
      </w:r>
    </w:p>
  </w:endnote>
  <w:endnote w:type="continuationNotice" w:id="1">
    <w:p w14:paraId="546535A8" w14:textId="77777777" w:rsidR="007A0158" w:rsidRDefault="007A01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129451"/>
      <w:docPartObj>
        <w:docPartGallery w:val="Page Numbers (Bottom of Page)"/>
        <w:docPartUnique/>
      </w:docPartObj>
    </w:sdtPr>
    <w:sdtEndPr/>
    <w:sdtContent>
      <w:p w14:paraId="3017A1D1" w14:textId="2FF15209" w:rsidR="006F39AC" w:rsidRDefault="006F39AC">
        <w:pPr>
          <w:pStyle w:val="Footer"/>
          <w:jc w:val="right"/>
        </w:pPr>
        <w:r>
          <w:fldChar w:fldCharType="begin"/>
        </w:r>
        <w:r>
          <w:instrText>PAGE   \* MERGEFORMAT</w:instrText>
        </w:r>
        <w:r>
          <w:fldChar w:fldCharType="separate"/>
        </w:r>
        <w:r w:rsidR="00D00798" w:rsidRPr="00D00798">
          <w:rPr>
            <w:noProof/>
            <w:lang w:val="it-IT"/>
          </w:rPr>
          <w:t>2</w:t>
        </w:r>
        <w:r>
          <w:fldChar w:fldCharType="end"/>
        </w:r>
      </w:p>
    </w:sdtContent>
  </w:sdt>
  <w:p w14:paraId="30C6E3C1" w14:textId="77777777" w:rsidR="006F39AC" w:rsidRDefault="006F39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9F03C" w14:textId="77777777" w:rsidR="007A0158" w:rsidRDefault="007A0158" w:rsidP="00AC60BF">
      <w:pPr>
        <w:spacing w:after="0" w:line="240" w:lineRule="auto"/>
      </w:pPr>
      <w:r>
        <w:separator/>
      </w:r>
    </w:p>
  </w:footnote>
  <w:footnote w:type="continuationSeparator" w:id="0">
    <w:p w14:paraId="40E2B966" w14:textId="77777777" w:rsidR="007A0158" w:rsidRDefault="007A0158" w:rsidP="00AC60BF">
      <w:pPr>
        <w:spacing w:after="0" w:line="240" w:lineRule="auto"/>
      </w:pPr>
      <w:r>
        <w:continuationSeparator/>
      </w:r>
    </w:p>
  </w:footnote>
  <w:footnote w:type="continuationNotice" w:id="1">
    <w:p w14:paraId="7B5281AD" w14:textId="77777777" w:rsidR="007A0158" w:rsidRDefault="007A015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B35E1"/>
    <w:multiLevelType w:val="hybridMultilevel"/>
    <w:tmpl w:val="84124A00"/>
    <w:lvl w:ilvl="0" w:tplc="75A01328">
      <w:start w:val="1"/>
      <w:numFmt w:val="bullet"/>
      <w:lvlText w:val=""/>
      <w:lvlJc w:val="left"/>
      <w:pPr>
        <w:ind w:left="1440" w:hanging="360"/>
      </w:pPr>
      <w:rPr>
        <w:rFonts w:ascii="Symbol" w:hAnsi="Symbol"/>
      </w:rPr>
    </w:lvl>
    <w:lvl w:ilvl="1" w:tplc="39EEC20E">
      <w:start w:val="1"/>
      <w:numFmt w:val="bullet"/>
      <w:lvlText w:val=""/>
      <w:lvlJc w:val="left"/>
      <w:pPr>
        <w:ind w:left="1440" w:hanging="360"/>
      </w:pPr>
      <w:rPr>
        <w:rFonts w:ascii="Symbol" w:hAnsi="Symbol"/>
      </w:rPr>
    </w:lvl>
    <w:lvl w:ilvl="2" w:tplc="08A4CFC0">
      <w:start w:val="1"/>
      <w:numFmt w:val="bullet"/>
      <w:lvlText w:val=""/>
      <w:lvlJc w:val="left"/>
      <w:pPr>
        <w:ind w:left="1440" w:hanging="360"/>
      </w:pPr>
      <w:rPr>
        <w:rFonts w:ascii="Symbol" w:hAnsi="Symbol"/>
      </w:rPr>
    </w:lvl>
    <w:lvl w:ilvl="3" w:tplc="B732B0E4">
      <w:start w:val="1"/>
      <w:numFmt w:val="bullet"/>
      <w:lvlText w:val=""/>
      <w:lvlJc w:val="left"/>
      <w:pPr>
        <w:ind w:left="1440" w:hanging="360"/>
      </w:pPr>
      <w:rPr>
        <w:rFonts w:ascii="Symbol" w:hAnsi="Symbol"/>
      </w:rPr>
    </w:lvl>
    <w:lvl w:ilvl="4" w:tplc="8A9613EC">
      <w:start w:val="1"/>
      <w:numFmt w:val="bullet"/>
      <w:lvlText w:val=""/>
      <w:lvlJc w:val="left"/>
      <w:pPr>
        <w:ind w:left="1440" w:hanging="360"/>
      </w:pPr>
      <w:rPr>
        <w:rFonts w:ascii="Symbol" w:hAnsi="Symbol"/>
      </w:rPr>
    </w:lvl>
    <w:lvl w:ilvl="5" w:tplc="88186060">
      <w:start w:val="1"/>
      <w:numFmt w:val="bullet"/>
      <w:lvlText w:val=""/>
      <w:lvlJc w:val="left"/>
      <w:pPr>
        <w:ind w:left="1440" w:hanging="360"/>
      </w:pPr>
      <w:rPr>
        <w:rFonts w:ascii="Symbol" w:hAnsi="Symbol"/>
      </w:rPr>
    </w:lvl>
    <w:lvl w:ilvl="6" w:tplc="DBDAE8B2">
      <w:start w:val="1"/>
      <w:numFmt w:val="bullet"/>
      <w:lvlText w:val=""/>
      <w:lvlJc w:val="left"/>
      <w:pPr>
        <w:ind w:left="1440" w:hanging="360"/>
      </w:pPr>
      <w:rPr>
        <w:rFonts w:ascii="Symbol" w:hAnsi="Symbol"/>
      </w:rPr>
    </w:lvl>
    <w:lvl w:ilvl="7" w:tplc="7DD25ECE">
      <w:start w:val="1"/>
      <w:numFmt w:val="bullet"/>
      <w:lvlText w:val=""/>
      <w:lvlJc w:val="left"/>
      <w:pPr>
        <w:ind w:left="1440" w:hanging="360"/>
      </w:pPr>
      <w:rPr>
        <w:rFonts w:ascii="Symbol" w:hAnsi="Symbol"/>
      </w:rPr>
    </w:lvl>
    <w:lvl w:ilvl="8" w:tplc="83D883C2">
      <w:start w:val="1"/>
      <w:numFmt w:val="bullet"/>
      <w:lvlText w:val=""/>
      <w:lvlJc w:val="left"/>
      <w:pPr>
        <w:ind w:left="1440" w:hanging="360"/>
      </w:pPr>
      <w:rPr>
        <w:rFonts w:ascii="Symbol" w:hAnsi="Symbol"/>
      </w:rPr>
    </w:lvl>
  </w:abstractNum>
  <w:abstractNum w:abstractNumId="1" w15:restartNumberingAfterBreak="0">
    <w:nsid w:val="0FD21943"/>
    <w:multiLevelType w:val="multilevel"/>
    <w:tmpl w:val="FBEE9EE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78A10A4"/>
    <w:multiLevelType w:val="hybridMultilevel"/>
    <w:tmpl w:val="46047530"/>
    <w:lvl w:ilvl="0" w:tplc="D88870C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9C61705"/>
    <w:multiLevelType w:val="hybridMultilevel"/>
    <w:tmpl w:val="AB58FF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64D4276"/>
    <w:multiLevelType w:val="hybridMultilevel"/>
    <w:tmpl w:val="D0E2E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7DB60E2"/>
    <w:multiLevelType w:val="hybridMultilevel"/>
    <w:tmpl w:val="ED86B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1302C3D"/>
    <w:multiLevelType w:val="hybridMultilevel"/>
    <w:tmpl w:val="75DE5B8A"/>
    <w:lvl w:ilvl="0" w:tplc="6C2C5F64">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7CB0270"/>
    <w:multiLevelType w:val="hybridMultilevel"/>
    <w:tmpl w:val="0680CD7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78ED6FB1"/>
    <w:multiLevelType w:val="multilevel"/>
    <w:tmpl w:val="5BBA808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479179151">
    <w:abstractNumId w:val="8"/>
  </w:num>
  <w:num w:numId="2" w16cid:durableId="571938493">
    <w:abstractNumId w:val="1"/>
  </w:num>
  <w:num w:numId="3" w16cid:durableId="1194615633">
    <w:abstractNumId w:val="3"/>
  </w:num>
  <w:num w:numId="4" w16cid:durableId="2112697541">
    <w:abstractNumId w:val="5"/>
  </w:num>
  <w:num w:numId="5" w16cid:durableId="1366325830">
    <w:abstractNumId w:val="6"/>
  </w:num>
  <w:num w:numId="6" w16cid:durableId="435177455">
    <w:abstractNumId w:val="0"/>
  </w:num>
  <w:num w:numId="7" w16cid:durableId="655114213">
    <w:abstractNumId w:val="7"/>
  </w:num>
  <w:num w:numId="8" w16cid:durableId="1054887185">
    <w:abstractNumId w:val="4"/>
  </w:num>
  <w:num w:numId="9" w16cid:durableId="131394803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an Veelen, Pieter">
    <w15:presenceInfo w15:providerId="AD" w15:userId="S::pvee@wetsus.nl::473d809f-affe-496c-91e8-8dca93afa24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trackRevision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77F"/>
    <w:rsid w:val="000008FD"/>
    <w:rsid w:val="00003FCF"/>
    <w:rsid w:val="00004269"/>
    <w:rsid w:val="000052F4"/>
    <w:rsid w:val="000074B5"/>
    <w:rsid w:val="00007B63"/>
    <w:rsid w:val="00011BBB"/>
    <w:rsid w:val="00013E80"/>
    <w:rsid w:val="00013EAE"/>
    <w:rsid w:val="000147E9"/>
    <w:rsid w:val="00015E63"/>
    <w:rsid w:val="00016C51"/>
    <w:rsid w:val="000173E4"/>
    <w:rsid w:val="00024509"/>
    <w:rsid w:val="00025FFC"/>
    <w:rsid w:val="0002622B"/>
    <w:rsid w:val="00026235"/>
    <w:rsid w:val="000272A4"/>
    <w:rsid w:val="00030BFF"/>
    <w:rsid w:val="000323E0"/>
    <w:rsid w:val="000346B8"/>
    <w:rsid w:val="00035D91"/>
    <w:rsid w:val="00037FEA"/>
    <w:rsid w:val="00040287"/>
    <w:rsid w:val="00042366"/>
    <w:rsid w:val="000434CB"/>
    <w:rsid w:val="000440F3"/>
    <w:rsid w:val="00045639"/>
    <w:rsid w:val="00050A90"/>
    <w:rsid w:val="0005237B"/>
    <w:rsid w:val="000524F3"/>
    <w:rsid w:val="000552B8"/>
    <w:rsid w:val="00055822"/>
    <w:rsid w:val="000563DF"/>
    <w:rsid w:val="000579F5"/>
    <w:rsid w:val="000601E8"/>
    <w:rsid w:val="000641C9"/>
    <w:rsid w:val="00067EF7"/>
    <w:rsid w:val="00071AC7"/>
    <w:rsid w:val="00072D2F"/>
    <w:rsid w:val="00075461"/>
    <w:rsid w:val="0007599C"/>
    <w:rsid w:val="0008073C"/>
    <w:rsid w:val="00080DC0"/>
    <w:rsid w:val="00081A28"/>
    <w:rsid w:val="00081CA4"/>
    <w:rsid w:val="00082ED5"/>
    <w:rsid w:val="000847B9"/>
    <w:rsid w:val="0008495D"/>
    <w:rsid w:val="00085307"/>
    <w:rsid w:val="00085679"/>
    <w:rsid w:val="00086A81"/>
    <w:rsid w:val="00086B2B"/>
    <w:rsid w:val="0009015E"/>
    <w:rsid w:val="00090AB2"/>
    <w:rsid w:val="00090C99"/>
    <w:rsid w:val="00091C8E"/>
    <w:rsid w:val="000937A1"/>
    <w:rsid w:val="00095870"/>
    <w:rsid w:val="00095A96"/>
    <w:rsid w:val="00096C2C"/>
    <w:rsid w:val="00096C56"/>
    <w:rsid w:val="00096EEC"/>
    <w:rsid w:val="000A2DEB"/>
    <w:rsid w:val="000A3065"/>
    <w:rsid w:val="000A573F"/>
    <w:rsid w:val="000A627C"/>
    <w:rsid w:val="000A6377"/>
    <w:rsid w:val="000A7D41"/>
    <w:rsid w:val="000B0587"/>
    <w:rsid w:val="000B0C94"/>
    <w:rsid w:val="000B43F7"/>
    <w:rsid w:val="000B6691"/>
    <w:rsid w:val="000B715E"/>
    <w:rsid w:val="000B7E5F"/>
    <w:rsid w:val="000B7FE7"/>
    <w:rsid w:val="000C16B1"/>
    <w:rsid w:val="000C1D59"/>
    <w:rsid w:val="000C4B78"/>
    <w:rsid w:val="000C54D5"/>
    <w:rsid w:val="000C5527"/>
    <w:rsid w:val="000C5907"/>
    <w:rsid w:val="000C77C4"/>
    <w:rsid w:val="000D037B"/>
    <w:rsid w:val="000D0B3F"/>
    <w:rsid w:val="000D0F4D"/>
    <w:rsid w:val="000D31C1"/>
    <w:rsid w:val="000D5298"/>
    <w:rsid w:val="000D65E6"/>
    <w:rsid w:val="000D6BCB"/>
    <w:rsid w:val="000D6DB7"/>
    <w:rsid w:val="000D7B7B"/>
    <w:rsid w:val="000D7FD4"/>
    <w:rsid w:val="000E0F62"/>
    <w:rsid w:val="000E3BC8"/>
    <w:rsid w:val="000E40CB"/>
    <w:rsid w:val="000E4332"/>
    <w:rsid w:val="000E59DB"/>
    <w:rsid w:val="000E7EF6"/>
    <w:rsid w:val="000F389A"/>
    <w:rsid w:val="000F571F"/>
    <w:rsid w:val="000F6420"/>
    <w:rsid w:val="0010071F"/>
    <w:rsid w:val="00100BB6"/>
    <w:rsid w:val="00100D44"/>
    <w:rsid w:val="00101734"/>
    <w:rsid w:val="0010195F"/>
    <w:rsid w:val="0010347E"/>
    <w:rsid w:val="00111D86"/>
    <w:rsid w:val="001132E9"/>
    <w:rsid w:val="00113BDF"/>
    <w:rsid w:val="00115830"/>
    <w:rsid w:val="0011681A"/>
    <w:rsid w:val="00116A22"/>
    <w:rsid w:val="001178FD"/>
    <w:rsid w:val="00120619"/>
    <w:rsid w:val="0012132E"/>
    <w:rsid w:val="001220AB"/>
    <w:rsid w:val="001224AD"/>
    <w:rsid w:val="0012303D"/>
    <w:rsid w:val="00125FD3"/>
    <w:rsid w:val="00126077"/>
    <w:rsid w:val="00126383"/>
    <w:rsid w:val="001266D4"/>
    <w:rsid w:val="00127F16"/>
    <w:rsid w:val="001331A4"/>
    <w:rsid w:val="0013349A"/>
    <w:rsid w:val="00133952"/>
    <w:rsid w:val="0013440A"/>
    <w:rsid w:val="001367C5"/>
    <w:rsid w:val="00136E64"/>
    <w:rsid w:val="00137B66"/>
    <w:rsid w:val="001413A6"/>
    <w:rsid w:val="00141F12"/>
    <w:rsid w:val="00141FA8"/>
    <w:rsid w:val="0014357A"/>
    <w:rsid w:val="001446BD"/>
    <w:rsid w:val="00146C3D"/>
    <w:rsid w:val="0014738C"/>
    <w:rsid w:val="00152367"/>
    <w:rsid w:val="00154FD9"/>
    <w:rsid w:val="00163A6B"/>
    <w:rsid w:val="00164D7D"/>
    <w:rsid w:val="0017018D"/>
    <w:rsid w:val="00176FA3"/>
    <w:rsid w:val="00177F77"/>
    <w:rsid w:val="00182EA3"/>
    <w:rsid w:val="00183AA9"/>
    <w:rsid w:val="00185D53"/>
    <w:rsid w:val="00190FD1"/>
    <w:rsid w:val="00194B7D"/>
    <w:rsid w:val="00194C01"/>
    <w:rsid w:val="00195199"/>
    <w:rsid w:val="001A0138"/>
    <w:rsid w:val="001A0644"/>
    <w:rsid w:val="001A0C56"/>
    <w:rsid w:val="001A2B46"/>
    <w:rsid w:val="001A37C2"/>
    <w:rsid w:val="001A5124"/>
    <w:rsid w:val="001A54F9"/>
    <w:rsid w:val="001A5C75"/>
    <w:rsid w:val="001A6DD4"/>
    <w:rsid w:val="001B4625"/>
    <w:rsid w:val="001B4D36"/>
    <w:rsid w:val="001B517D"/>
    <w:rsid w:val="001B747D"/>
    <w:rsid w:val="001C07ED"/>
    <w:rsid w:val="001C092B"/>
    <w:rsid w:val="001C3DA5"/>
    <w:rsid w:val="001C4B85"/>
    <w:rsid w:val="001D178D"/>
    <w:rsid w:val="001D2A2A"/>
    <w:rsid w:val="001D5F6D"/>
    <w:rsid w:val="001D65C0"/>
    <w:rsid w:val="001D6FD1"/>
    <w:rsid w:val="001D7250"/>
    <w:rsid w:val="001E067B"/>
    <w:rsid w:val="001E1D3F"/>
    <w:rsid w:val="001E2F61"/>
    <w:rsid w:val="001E35CA"/>
    <w:rsid w:val="001E35CD"/>
    <w:rsid w:val="001E373E"/>
    <w:rsid w:val="001E3ECC"/>
    <w:rsid w:val="001E4691"/>
    <w:rsid w:val="001E5553"/>
    <w:rsid w:val="001E6B6A"/>
    <w:rsid w:val="001E7B37"/>
    <w:rsid w:val="001F015D"/>
    <w:rsid w:val="001F1BB9"/>
    <w:rsid w:val="001F1C41"/>
    <w:rsid w:val="001F2969"/>
    <w:rsid w:val="001F3011"/>
    <w:rsid w:val="001F4520"/>
    <w:rsid w:val="001F5445"/>
    <w:rsid w:val="001F6E59"/>
    <w:rsid w:val="00201294"/>
    <w:rsid w:val="002034AD"/>
    <w:rsid w:val="002043E1"/>
    <w:rsid w:val="00204840"/>
    <w:rsid w:val="002060EC"/>
    <w:rsid w:val="002114FA"/>
    <w:rsid w:val="0021525C"/>
    <w:rsid w:val="00221611"/>
    <w:rsid w:val="00222A21"/>
    <w:rsid w:val="00223ECE"/>
    <w:rsid w:val="00225F5B"/>
    <w:rsid w:val="00230C16"/>
    <w:rsid w:val="0023137F"/>
    <w:rsid w:val="00231394"/>
    <w:rsid w:val="00231C44"/>
    <w:rsid w:val="0023300F"/>
    <w:rsid w:val="0023387D"/>
    <w:rsid w:val="00234314"/>
    <w:rsid w:val="0023564F"/>
    <w:rsid w:val="002375D5"/>
    <w:rsid w:val="00237616"/>
    <w:rsid w:val="002376B8"/>
    <w:rsid w:val="00237D53"/>
    <w:rsid w:val="00241C67"/>
    <w:rsid w:val="00244B4E"/>
    <w:rsid w:val="00245A98"/>
    <w:rsid w:val="00245E63"/>
    <w:rsid w:val="0024617E"/>
    <w:rsid w:val="00250512"/>
    <w:rsid w:val="00251FBF"/>
    <w:rsid w:val="00253556"/>
    <w:rsid w:val="00255B97"/>
    <w:rsid w:val="00260D63"/>
    <w:rsid w:val="002625B2"/>
    <w:rsid w:val="00263235"/>
    <w:rsid w:val="0026397A"/>
    <w:rsid w:val="00264070"/>
    <w:rsid w:val="002647B4"/>
    <w:rsid w:val="00267BF3"/>
    <w:rsid w:val="00267EC3"/>
    <w:rsid w:val="00270BA2"/>
    <w:rsid w:val="002712EB"/>
    <w:rsid w:val="00274592"/>
    <w:rsid w:val="00274A3D"/>
    <w:rsid w:val="00284E47"/>
    <w:rsid w:val="00287044"/>
    <w:rsid w:val="002904AA"/>
    <w:rsid w:val="00290B6E"/>
    <w:rsid w:val="002930C4"/>
    <w:rsid w:val="00293388"/>
    <w:rsid w:val="00294425"/>
    <w:rsid w:val="00294D1D"/>
    <w:rsid w:val="00297178"/>
    <w:rsid w:val="00297973"/>
    <w:rsid w:val="002A009D"/>
    <w:rsid w:val="002A103A"/>
    <w:rsid w:val="002A1FFC"/>
    <w:rsid w:val="002A2B0F"/>
    <w:rsid w:val="002A2BB4"/>
    <w:rsid w:val="002A34CB"/>
    <w:rsid w:val="002A3D82"/>
    <w:rsid w:val="002A520C"/>
    <w:rsid w:val="002A5B5A"/>
    <w:rsid w:val="002A622C"/>
    <w:rsid w:val="002B056B"/>
    <w:rsid w:val="002B102C"/>
    <w:rsid w:val="002B17AE"/>
    <w:rsid w:val="002B2317"/>
    <w:rsid w:val="002B4EB3"/>
    <w:rsid w:val="002B5F18"/>
    <w:rsid w:val="002B5F96"/>
    <w:rsid w:val="002B6B8E"/>
    <w:rsid w:val="002B78AD"/>
    <w:rsid w:val="002C30C0"/>
    <w:rsid w:val="002C4282"/>
    <w:rsid w:val="002C4A9A"/>
    <w:rsid w:val="002C57EE"/>
    <w:rsid w:val="002C5950"/>
    <w:rsid w:val="002C6418"/>
    <w:rsid w:val="002C6A49"/>
    <w:rsid w:val="002C74B6"/>
    <w:rsid w:val="002D1383"/>
    <w:rsid w:val="002D2636"/>
    <w:rsid w:val="002D4DB1"/>
    <w:rsid w:val="002D5A21"/>
    <w:rsid w:val="002D6427"/>
    <w:rsid w:val="002D6C7C"/>
    <w:rsid w:val="002E1C2D"/>
    <w:rsid w:val="002E1C4B"/>
    <w:rsid w:val="002E704B"/>
    <w:rsid w:val="002E75BC"/>
    <w:rsid w:val="002F01D6"/>
    <w:rsid w:val="002F1FF3"/>
    <w:rsid w:val="002F39FB"/>
    <w:rsid w:val="002F4882"/>
    <w:rsid w:val="002F4CE1"/>
    <w:rsid w:val="002F4D0B"/>
    <w:rsid w:val="002F5722"/>
    <w:rsid w:val="002F732D"/>
    <w:rsid w:val="00300A1C"/>
    <w:rsid w:val="00305CB5"/>
    <w:rsid w:val="00305F58"/>
    <w:rsid w:val="00305F59"/>
    <w:rsid w:val="00306F2A"/>
    <w:rsid w:val="003100C5"/>
    <w:rsid w:val="00312E1C"/>
    <w:rsid w:val="003153C0"/>
    <w:rsid w:val="00315DA4"/>
    <w:rsid w:val="00317A62"/>
    <w:rsid w:val="003214A5"/>
    <w:rsid w:val="00322676"/>
    <w:rsid w:val="003253C7"/>
    <w:rsid w:val="003257A4"/>
    <w:rsid w:val="0032748B"/>
    <w:rsid w:val="0033134F"/>
    <w:rsid w:val="003345BB"/>
    <w:rsid w:val="00336E54"/>
    <w:rsid w:val="00337D00"/>
    <w:rsid w:val="003407AE"/>
    <w:rsid w:val="00346F0C"/>
    <w:rsid w:val="0034765D"/>
    <w:rsid w:val="00347685"/>
    <w:rsid w:val="0035039C"/>
    <w:rsid w:val="00350ADD"/>
    <w:rsid w:val="00351049"/>
    <w:rsid w:val="00351C17"/>
    <w:rsid w:val="00355A06"/>
    <w:rsid w:val="00355C9D"/>
    <w:rsid w:val="0035720E"/>
    <w:rsid w:val="0036097E"/>
    <w:rsid w:val="00360E13"/>
    <w:rsid w:val="00361335"/>
    <w:rsid w:val="0036164B"/>
    <w:rsid w:val="00363200"/>
    <w:rsid w:val="00364C51"/>
    <w:rsid w:val="00366355"/>
    <w:rsid w:val="00370C7F"/>
    <w:rsid w:val="0037149F"/>
    <w:rsid w:val="0037581A"/>
    <w:rsid w:val="00375CDA"/>
    <w:rsid w:val="00377DD0"/>
    <w:rsid w:val="0038004D"/>
    <w:rsid w:val="00380D68"/>
    <w:rsid w:val="00381188"/>
    <w:rsid w:val="00381651"/>
    <w:rsid w:val="0038372C"/>
    <w:rsid w:val="0038574F"/>
    <w:rsid w:val="003902D7"/>
    <w:rsid w:val="003944FA"/>
    <w:rsid w:val="0039480E"/>
    <w:rsid w:val="003956BD"/>
    <w:rsid w:val="00395CFE"/>
    <w:rsid w:val="00395F77"/>
    <w:rsid w:val="00397023"/>
    <w:rsid w:val="003A09D3"/>
    <w:rsid w:val="003A0A75"/>
    <w:rsid w:val="003A1E57"/>
    <w:rsid w:val="003A2307"/>
    <w:rsid w:val="003A4B17"/>
    <w:rsid w:val="003A6F90"/>
    <w:rsid w:val="003B1184"/>
    <w:rsid w:val="003B1282"/>
    <w:rsid w:val="003B2742"/>
    <w:rsid w:val="003B3A84"/>
    <w:rsid w:val="003B3A87"/>
    <w:rsid w:val="003B5AB0"/>
    <w:rsid w:val="003C10FC"/>
    <w:rsid w:val="003C3626"/>
    <w:rsid w:val="003C4A97"/>
    <w:rsid w:val="003C4D4B"/>
    <w:rsid w:val="003C6C31"/>
    <w:rsid w:val="003D0792"/>
    <w:rsid w:val="003D18FA"/>
    <w:rsid w:val="003D32D2"/>
    <w:rsid w:val="003E03D7"/>
    <w:rsid w:val="003E04B9"/>
    <w:rsid w:val="003E2E48"/>
    <w:rsid w:val="003E3442"/>
    <w:rsid w:val="003E3C76"/>
    <w:rsid w:val="003E3D64"/>
    <w:rsid w:val="003E3D85"/>
    <w:rsid w:val="003E4264"/>
    <w:rsid w:val="003E4316"/>
    <w:rsid w:val="003E7D05"/>
    <w:rsid w:val="003E7D3C"/>
    <w:rsid w:val="003F0312"/>
    <w:rsid w:val="003F0386"/>
    <w:rsid w:val="003F0916"/>
    <w:rsid w:val="003F1C4F"/>
    <w:rsid w:val="003F2FBC"/>
    <w:rsid w:val="003F3139"/>
    <w:rsid w:val="003F4735"/>
    <w:rsid w:val="003F503E"/>
    <w:rsid w:val="003F64BE"/>
    <w:rsid w:val="003F70BD"/>
    <w:rsid w:val="004016CE"/>
    <w:rsid w:val="004018D5"/>
    <w:rsid w:val="00402129"/>
    <w:rsid w:val="004057D5"/>
    <w:rsid w:val="00406137"/>
    <w:rsid w:val="004077A2"/>
    <w:rsid w:val="00411E17"/>
    <w:rsid w:val="00411FFD"/>
    <w:rsid w:val="0041599E"/>
    <w:rsid w:val="00417642"/>
    <w:rsid w:val="00417C67"/>
    <w:rsid w:val="00420AA7"/>
    <w:rsid w:val="0042302A"/>
    <w:rsid w:val="00423DF4"/>
    <w:rsid w:val="004264B2"/>
    <w:rsid w:val="004277F2"/>
    <w:rsid w:val="004278DF"/>
    <w:rsid w:val="00430D21"/>
    <w:rsid w:val="00431F9A"/>
    <w:rsid w:val="00432529"/>
    <w:rsid w:val="00432666"/>
    <w:rsid w:val="0043319E"/>
    <w:rsid w:val="004361B6"/>
    <w:rsid w:val="0043624D"/>
    <w:rsid w:val="00436A31"/>
    <w:rsid w:val="00441024"/>
    <w:rsid w:val="00443015"/>
    <w:rsid w:val="00443387"/>
    <w:rsid w:val="00444D0F"/>
    <w:rsid w:val="004502CF"/>
    <w:rsid w:val="0045121A"/>
    <w:rsid w:val="00452144"/>
    <w:rsid w:val="004525DA"/>
    <w:rsid w:val="00452CD3"/>
    <w:rsid w:val="00453E60"/>
    <w:rsid w:val="004556AD"/>
    <w:rsid w:val="004579FE"/>
    <w:rsid w:val="00460A26"/>
    <w:rsid w:val="00462A05"/>
    <w:rsid w:val="00463E78"/>
    <w:rsid w:val="004648A1"/>
    <w:rsid w:val="00465E83"/>
    <w:rsid w:val="004660E4"/>
    <w:rsid w:val="00466283"/>
    <w:rsid w:val="00466491"/>
    <w:rsid w:val="00466D82"/>
    <w:rsid w:val="004675F0"/>
    <w:rsid w:val="00470764"/>
    <w:rsid w:val="004721AE"/>
    <w:rsid w:val="004727A2"/>
    <w:rsid w:val="0047391F"/>
    <w:rsid w:val="004762FF"/>
    <w:rsid w:val="00481968"/>
    <w:rsid w:val="0048219C"/>
    <w:rsid w:val="00482412"/>
    <w:rsid w:val="004845CA"/>
    <w:rsid w:val="00484EAF"/>
    <w:rsid w:val="0048646A"/>
    <w:rsid w:val="00490351"/>
    <w:rsid w:val="004903B8"/>
    <w:rsid w:val="004906FB"/>
    <w:rsid w:val="00490880"/>
    <w:rsid w:val="0049200F"/>
    <w:rsid w:val="00492C89"/>
    <w:rsid w:val="00494EC7"/>
    <w:rsid w:val="00494F6D"/>
    <w:rsid w:val="004954C6"/>
    <w:rsid w:val="004958DC"/>
    <w:rsid w:val="004973AF"/>
    <w:rsid w:val="004974D5"/>
    <w:rsid w:val="00497E9F"/>
    <w:rsid w:val="004A54A9"/>
    <w:rsid w:val="004A5CCA"/>
    <w:rsid w:val="004A5D3A"/>
    <w:rsid w:val="004A6942"/>
    <w:rsid w:val="004B1BFC"/>
    <w:rsid w:val="004B278F"/>
    <w:rsid w:val="004B2C08"/>
    <w:rsid w:val="004B3ABE"/>
    <w:rsid w:val="004B4211"/>
    <w:rsid w:val="004B460E"/>
    <w:rsid w:val="004B4D9A"/>
    <w:rsid w:val="004B69E4"/>
    <w:rsid w:val="004B7588"/>
    <w:rsid w:val="004B7B8F"/>
    <w:rsid w:val="004C11E6"/>
    <w:rsid w:val="004C1EA2"/>
    <w:rsid w:val="004C35D4"/>
    <w:rsid w:val="004C3996"/>
    <w:rsid w:val="004C3DD5"/>
    <w:rsid w:val="004D01ED"/>
    <w:rsid w:val="004D1448"/>
    <w:rsid w:val="004D4BB9"/>
    <w:rsid w:val="004D68F0"/>
    <w:rsid w:val="004D75E8"/>
    <w:rsid w:val="004E135A"/>
    <w:rsid w:val="004E2CD6"/>
    <w:rsid w:val="004E5B36"/>
    <w:rsid w:val="004F046D"/>
    <w:rsid w:val="004F077B"/>
    <w:rsid w:val="004F1BDA"/>
    <w:rsid w:val="004F1F56"/>
    <w:rsid w:val="004F260B"/>
    <w:rsid w:val="004F46C5"/>
    <w:rsid w:val="004F51DC"/>
    <w:rsid w:val="004F5E3C"/>
    <w:rsid w:val="004F7C74"/>
    <w:rsid w:val="004F7CE3"/>
    <w:rsid w:val="00500830"/>
    <w:rsid w:val="00500AB0"/>
    <w:rsid w:val="005014E7"/>
    <w:rsid w:val="00502012"/>
    <w:rsid w:val="00502C8A"/>
    <w:rsid w:val="005045F8"/>
    <w:rsid w:val="00504BC4"/>
    <w:rsid w:val="00505761"/>
    <w:rsid w:val="00506E03"/>
    <w:rsid w:val="00507D5C"/>
    <w:rsid w:val="00512B8C"/>
    <w:rsid w:val="0051381B"/>
    <w:rsid w:val="00515CB7"/>
    <w:rsid w:val="00517E39"/>
    <w:rsid w:val="00520B1B"/>
    <w:rsid w:val="00521DB7"/>
    <w:rsid w:val="00525241"/>
    <w:rsid w:val="005256B0"/>
    <w:rsid w:val="00526038"/>
    <w:rsid w:val="005279F5"/>
    <w:rsid w:val="00530647"/>
    <w:rsid w:val="00531908"/>
    <w:rsid w:val="0053267B"/>
    <w:rsid w:val="00534C45"/>
    <w:rsid w:val="00534EC5"/>
    <w:rsid w:val="00534EE6"/>
    <w:rsid w:val="00536CBE"/>
    <w:rsid w:val="0053724A"/>
    <w:rsid w:val="00540009"/>
    <w:rsid w:val="005402AE"/>
    <w:rsid w:val="005406A2"/>
    <w:rsid w:val="00540FA7"/>
    <w:rsid w:val="00542D32"/>
    <w:rsid w:val="005436D3"/>
    <w:rsid w:val="00545617"/>
    <w:rsid w:val="00545A32"/>
    <w:rsid w:val="005461EA"/>
    <w:rsid w:val="00551B7D"/>
    <w:rsid w:val="00551D98"/>
    <w:rsid w:val="00553725"/>
    <w:rsid w:val="005563CC"/>
    <w:rsid w:val="0055725B"/>
    <w:rsid w:val="005630FB"/>
    <w:rsid w:val="00564E02"/>
    <w:rsid w:val="005657DD"/>
    <w:rsid w:val="005666F8"/>
    <w:rsid w:val="005677D9"/>
    <w:rsid w:val="00570556"/>
    <w:rsid w:val="00572807"/>
    <w:rsid w:val="005771D5"/>
    <w:rsid w:val="00581F93"/>
    <w:rsid w:val="00582EBF"/>
    <w:rsid w:val="005830BC"/>
    <w:rsid w:val="005834F1"/>
    <w:rsid w:val="005844D9"/>
    <w:rsid w:val="00584B27"/>
    <w:rsid w:val="00587C19"/>
    <w:rsid w:val="00590050"/>
    <w:rsid w:val="00592BF0"/>
    <w:rsid w:val="005944F5"/>
    <w:rsid w:val="00595E75"/>
    <w:rsid w:val="00596648"/>
    <w:rsid w:val="005974C8"/>
    <w:rsid w:val="005A08C0"/>
    <w:rsid w:val="005A0EE1"/>
    <w:rsid w:val="005A30C8"/>
    <w:rsid w:val="005A5A9E"/>
    <w:rsid w:val="005A6606"/>
    <w:rsid w:val="005B00FA"/>
    <w:rsid w:val="005B2C0F"/>
    <w:rsid w:val="005B2F96"/>
    <w:rsid w:val="005B429C"/>
    <w:rsid w:val="005B465D"/>
    <w:rsid w:val="005B5101"/>
    <w:rsid w:val="005B7C3C"/>
    <w:rsid w:val="005C0292"/>
    <w:rsid w:val="005C05F8"/>
    <w:rsid w:val="005C3711"/>
    <w:rsid w:val="005C5071"/>
    <w:rsid w:val="005C746A"/>
    <w:rsid w:val="005D0F18"/>
    <w:rsid w:val="005D18B6"/>
    <w:rsid w:val="005D2FC6"/>
    <w:rsid w:val="005D4A71"/>
    <w:rsid w:val="005D4D0E"/>
    <w:rsid w:val="005D573F"/>
    <w:rsid w:val="005D6244"/>
    <w:rsid w:val="005D6E0F"/>
    <w:rsid w:val="005D7A3C"/>
    <w:rsid w:val="005D7E82"/>
    <w:rsid w:val="005E1AA3"/>
    <w:rsid w:val="005E2353"/>
    <w:rsid w:val="005E4E0C"/>
    <w:rsid w:val="005E6D8A"/>
    <w:rsid w:val="005E7845"/>
    <w:rsid w:val="005E78E5"/>
    <w:rsid w:val="005F175D"/>
    <w:rsid w:val="005F26F0"/>
    <w:rsid w:val="005F4C01"/>
    <w:rsid w:val="005F5743"/>
    <w:rsid w:val="005F5CBC"/>
    <w:rsid w:val="005F60B5"/>
    <w:rsid w:val="00600F5B"/>
    <w:rsid w:val="0060101D"/>
    <w:rsid w:val="00601E0F"/>
    <w:rsid w:val="006025F1"/>
    <w:rsid w:val="00602B13"/>
    <w:rsid w:val="00605FFC"/>
    <w:rsid w:val="00606B02"/>
    <w:rsid w:val="0061044C"/>
    <w:rsid w:val="006116E9"/>
    <w:rsid w:val="00614794"/>
    <w:rsid w:val="00616B46"/>
    <w:rsid w:val="00617CCE"/>
    <w:rsid w:val="00620114"/>
    <w:rsid w:val="006242F3"/>
    <w:rsid w:val="00624FC6"/>
    <w:rsid w:val="00624FDA"/>
    <w:rsid w:val="00626B4E"/>
    <w:rsid w:val="00626BE8"/>
    <w:rsid w:val="00627F5E"/>
    <w:rsid w:val="00631935"/>
    <w:rsid w:val="00633087"/>
    <w:rsid w:val="00634D7F"/>
    <w:rsid w:val="006350B7"/>
    <w:rsid w:val="0063551A"/>
    <w:rsid w:val="006376C8"/>
    <w:rsid w:val="00642AAE"/>
    <w:rsid w:val="0064372D"/>
    <w:rsid w:val="00644BB1"/>
    <w:rsid w:val="00645675"/>
    <w:rsid w:val="00646D90"/>
    <w:rsid w:val="00646DEF"/>
    <w:rsid w:val="00646EB3"/>
    <w:rsid w:val="00651ADF"/>
    <w:rsid w:val="00652586"/>
    <w:rsid w:val="006539FF"/>
    <w:rsid w:val="006543A9"/>
    <w:rsid w:val="00654C46"/>
    <w:rsid w:val="00656190"/>
    <w:rsid w:val="00656234"/>
    <w:rsid w:val="00656280"/>
    <w:rsid w:val="006600BF"/>
    <w:rsid w:val="00661F45"/>
    <w:rsid w:val="00663E6A"/>
    <w:rsid w:val="00664B3F"/>
    <w:rsid w:val="00671F17"/>
    <w:rsid w:val="006728DB"/>
    <w:rsid w:val="006731EA"/>
    <w:rsid w:val="0067396F"/>
    <w:rsid w:val="006746F4"/>
    <w:rsid w:val="00676599"/>
    <w:rsid w:val="00676EA7"/>
    <w:rsid w:val="00677B8A"/>
    <w:rsid w:val="00677C98"/>
    <w:rsid w:val="00677D18"/>
    <w:rsid w:val="00680250"/>
    <w:rsid w:val="006819A6"/>
    <w:rsid w:val="00684791"/>
    <w:rsid w:val="0068480C"/>
    <w:rsid w:val="00684C73"/>
    <w:rsid w:val="006869BF"/>
    <w:rsid w:val="006922D0"/>
    <w:rsid w:val="006935D4"/>
    <w:rsid w:val="0069433B"/>
    <w:rsid w:val="00694A59"/>
    <w:rsid w:val="00695129"/>
    <w:rsid w:val="0069552B"/>
    <w:rsid w:val="00696254"/>
    <w:rsid w:val="006A0695"/>
    <w:rsid w:val="006A0758"/>
    <w:rsid w:val="006A106C"/>
    <w:rsid w:val="006A1E1D"/>
    <w:rsid w:val="006A2A3B"/>
    <w:rsid w:val="006A54E8"/>
    <w:rsid w:val="006A6174"/>
    <w:rsid w:val="006B0411"/>
    <w:rsid w:val="006B0C0C"/>
    <w:rsid w:val="006B0C72"/>
    <w:rsid w:val="006B148A"/>
    <w:rsid w:val="006B1C5F"/>
    <w:rsid w:val="006B4F3E"/>
    <w:rsid w:val="006B7286"/>
    <w:rsid w:val="006C08C7"/>
    <w:rsid w:val="006C1DCA"/>
    <w:rsid w:val="006C6987"/>
    <w:rsid w:val="006D1597"/>
    <w:rsid w:val="006D1D24"/>
    <w:rsid w:val="006D21BE"/>
    <w:rsid w:val="006D5671"/>
    <w:rsid w:val="006D6C54"/>
    <w:rsid w:val="006D759C"/>
    <w:rsid w:val="006D7E7A"/>
    <w:rsid w:val="006E09F1"/>
    <w:rsid w:val="006E1EF3"/>
    <w:rsid w:val="006E467A"/>
    <w:rsid w:val="006E5E6C"/>
    <w:rsid w:val="006E64D0"/>
    <w:rsid w:val="006E6F18"/>
    <w:rsid w:val="006E7703"/>
    <w:rsid w:val="006E7C0D"/>
    <w:rsid w:val="006F06D5"/>
    <w:rsid w:val="006F3290"/>
    <w:rsid w:val="006F39AC"/>
    <w:rsid w:val="006F555D"/>
    <w:rsid w:val="006F5FA2"/>
    <w:rsid w:val="00701525"/>
    <w:rsid w:val="0070251A"/>
    <w:rsid w:val="0070258D"/>
    <w:rsid w:val="007060FA"/>
    <w:rsid w:val="00706B53"/>
    <w:rsid w:val="00706B9B"/>
    <w:rsid w:val="00707A3C"/>
    <w:rsid w:val="007103E1"/>
    <w:rsid w:val="00711262"/>
    <w:rsid w:val="00713699"/>
    <w:rsid w:val="00713887"/>
    <w:rsid w:val="007139A0"/>
    <w:rsid w:val="00713F58"/>
    <w:rsid w:val="007162BC"/>
    <w:rsid w:val="00720608"/>
    <w:rsid w:val="0072244E"/>
    <w:rsid w:val="00722DF3"/>
    <w:rsid w:val="00723762"/>
    <w:rsid w:val="007249CF"/>
    <w:rsid w:val="00725199"/>
    <w:rsid w:val="00726440"/>
    <w:rsid w:val="00726A50"/>
    <w:rsid w:val="00727FBD"/>
    <w:rsid w:val="007305F9"/>
    <w:rsid w:val="007316ED"/>
    <w:rsid w:val="00731734"/>
    <w:rsid w:val="00732110"/>
    <w:rsid w:val="00733348"/>
    <w:rsid w:val="007338C4"/>
    <w:rsid w:val="007339B8"/>
    <w:rsid w:val="00734CD9"/>
    <w:rsid w:val="00735EAC"/>
    <w:rsid w:val="00736069"/>
    <w:rsid w:val="0073674D"/>
    <w:rsid w:val="007408CB"/>
    <w:rsid w:val="00745377"/>
    <w:rsid w:val="007470A6"/>
    <w:rsid w:val="0074754A"/>
    <w:rsid w:val="00747C98"/>
    <w:rsid w:val="00750782"/>
    <w:rsid w:val="00750DC2"/>
    <w:rsid w:val="0075122B"/>
    <w:rsid w:val="007514B3"/>
    <w:rsid w:val="00751EFB"/>
    <w:rsid w:val="007542E0"/>
    <w:rsid w:val="00754418"/>
    <w:rsid w:val="007566E5"/>
    <w:rsid w:val="007571B5"/>
    <w:rsid w:val="00760A0A"/>
    <w:rsid w:val="007626C3"/>
    <w:rsid w:val="00762D8F"/>
    <w:rsid w:val="00762EF0"/>
    <w:rsid w:val="00764F25"/>
    <w:rsid w:val="00766006"/>
    <w:rsid w:val="00770562"/>
    <w:rsid w:val="007710D7"/>
    <w:rsid w:val="0077149E"/>
    <w:rsid w:val="00775ADE"/>
    <w:rsid w:val="007767D7"/>
    <w:rsid w:val="007769C4"/>
    <w:rsid w:val="00776D97"/>
    <w:rsid w:val="00777A3A"/>
    <w:rsid w:val="007807DB"/>
    <w:rsid w:val="00780BFF"/>
    <w:rsid w:val="00787126"/>
    <w:rsid w:val="007902AF"/>
    <w:rsid w:val="0079357B"/>
    <w:rsid w:val="007970AF"/>
    <w:rsid w:val="007A0158"/>
    <w:rsid w:val="007A09C8"/>
    <w:rsid w:val="007A1310"/>
    <w:rsid w:val="007A3496"/>
    <w:rsid w:val="007A35E1"/>
    <w:rsid w:val="007A38C3"/>
    <w:rsid w:val="007A3AAB"/>
    <w:rsid w:val="007A4478"/>
    <w:rsid w:val="007A5E37"/>
    <w:rsid w:val="007A66ED"/>
    <w:rsid w:val="007A68AD"/>
    <w:rsid w:val="007A694C"/>
    <w:rsid w:val="007A7485"/>
    <w:rsid w:val="007B5FDD"/>
    <w:rsid w:val="007B6864"/>
    <w:rsid w:val="007B76DC"/>
    <w:rsid w:val="007B7C95"/>
    <w:rsid w:val="007B7D58"/>
    <w:rsid w:val="007C04F2"/>
    <w:rsid w:val="007C077F"/>
    <w:rsid w:val="007C07E2"/>
    <w:rsid w:val="007C2FFD"/>
    <w:rsid w:val="007C79F2"/>
    <w:rsid w:val="007D01CA"/>
    <w:rsid w:val="007D062B"/>
    <w:rsid w:val="007D0F49"/>
    <w:rsid w:val="007D12AD"/>
    <w:rsid w:val="007D133A"/>
    <w:rsid w:val="007D1370"/>
    <w:rsid w:val="007D2451"/>
    <w:rsid w:val="007D332F"/>
    <w:rsid w:val="007D42A1"/>
    <w:rsid w:val="007D5201"/>
    <w:rsid w:val="007D5B94"/>
    <w:rsid w:val="007D6417"/>
    <w:rsid w:val="007E0291"/>
    <w:rsid w:val="007E20CD"/>
    <w:rsid w:val="007E249B"/>
    <w:rsid w:val="007E24D6"/>
    <w:rsid w:val="007E2EB6"/>
    <w:rsid w:val="007E2F88"/>
    <w:rsid w:val="007E3B5B"/>
    <w:rsid w:val="007E5B0F"/>
    <w:rsid w:val="007E6CC7"/>
    <w:rsid w:val="007F1913"/>
    <w:rsid w:val="007F452C"/>
    <w:rsid w:val="007F7480"/>
    <w:rsid w:val="007F7D35"/>
    <w:rsid w:val="008004D3"/>
    <w:rsid w:val="00802AE7"/>
    <w:rsid w:val="00805456"/>
    <w:rsid w:val="00806A2C"/>
    <w:rsid w:val="0080776D"/>
    <w:rsid w:val="008117AB"/>
    <w:rsid w:val="00812973"/>
    <w:rsid w:val="00812C36"/>
    <w:rsid w:val="00812E15"/>
    <w:rsid w:val="008175FB"/>
    <w:rsid w:val="00820FDA"/>
    <w:rsid w:val="008225D7"/>
    <w:rsid w:val="00822D79"/>
    <w:rsid w:val="0082328D"/>
    <w:rsid w:val="00823B82"/>
    <w:rsid w:val="00823CC2"/>
    <w:rsid w:val="00824E70"/>
    <w:rsid w:val="0082615D"/>
    <w:rsid w:val="0082657A"/>
    <w:rsid w:val="00831231"/>
    <w:rsid w:val="00831E8F"/>
    <w:rsid w:val="00832203"/>
    <w:rsid w:val="00834D50"/>
    <w:rsid w:val="00835643"/>
    <w:rsid w:val="00835BA9"/>
    <w:rsid w:val="00836B83"/>
    <w:rsid w:val="00844566"/>
    <w:rsid w:val="0084501E"/>
    <w:rsid w:val="00846FF9"/>
    <w:rsid w:val="00850149"/>
    <w:rsid w:val="008511E0"/>
    <w:rsid w:val="00851D85"/>
    <w:rsid w:val="00853675"/>
    <w:rsid w:val="00854FAD"/>
    <w:rsid w:val="00855C23"/>
    <w:rsid w:val="00856A8B"/>
    <w:rsid w:val="008571E9"/>
    <w:rsid w:val="008602E7"/>
    <w:rsid w:val="0086067F"/>
    <w:rsid w:val="0086092F"/>
    <w:rsid w:val="0086136B"/>
    <w:rsid w:val="008620D5"/>
    <w:rsid w:val="00862648"/>
    <w:rsid w:val="0086370B"/>
    <w:rsid w:val="00864DCE"/>
    <w:rsid w:val="00864E4B"/>
    <w:rsid w:val="00865DDA"/>
    <w:rsid w:val="0087263A"/>
    <w:rsid w:val="00875F3B"/>
    <w:rsid w:val="0087714B"/>
    <w:rsid w:val="00877A5E"/>
    <w:rsid w:val="008808E8"/>
    <w:rsid w:val="00881B6E"/>
    <w:rsid w:val="00882392"/>
    <w:rsid w:val="008824AD"/>
    <w:rsid w:val="008824D9"/>
    <w:rsid w:val="008829FB"/>
    <w:rsid w:val="008830E5"/>
    <w:rsid w:val="00884955"/>
    <w:rsid w:val="00885FBD"/>
    <w:rsid w:val="00886F83"/>
    <w:rsid w:val="00890B41"/>
    <w:rsid w:val="00892042"/>
    <w:rsid w:val="008936A0"/>
    <w:rsid w:val="00894C8B"/>
    <w:rsid w:val="00895818"/>
    <w:rsid w:val="0089714C"/>
    <w:rsid w:val="008A0364"/>
    <w:rsid w:val="008A1405"/>
    <w:rsid w:val="008A21F1"/>
    <w:rsid w:val="008A28F9"/>
    <w:rsid w:val="008A3369"/>
    <w:rsid w:val="008A3B49"/>
    <w:rsid w:val="008A3BAE"/>
    <w:rsid w:val="008B0938"/>
    <w:rsid w:val="008B2085"/>
    <w:rsid w:val="008B2089"/>
    <w:rsid w:val="008B2E0E"/>
    <w:rsid w:val="008B3357"/>
    <w:rsid w:val="008B3CAA"/>
    <w:rsid w:val="008B4198"/>
    <w:rsid w:val="008B4534"/>
    <w:rsid w:val="008B48B0"/>
    <w:rsid w:val="008B5DDB"/>
    <w:rsid w:val="008B6BBE"/>
    <w:rsid w:val="008B6C2C"/>
    <w:rsid w:val="008C1D37"/>
    <w:rsid w:val="008C4A25"/>
    <w:rsid w:val="008C5902"/>
    <w:rsid w:val="008C5E16"/>
    <w:rsid w:val="008D007A"/>
    <w:rsid w:val="008D114C"/>
    <w:rsid w:val="008D40EA"/>
    <w:rsid w:val="008E47C1"/>
    <w:rsid w:val="008E55F2"/>
    <w:rsid w:val="008E6F44"/>
    <w:rsid w:val="008E6FE5"/>
    <w:rsid w:val="008F0B3E"/>
    <w:rsid w:val="008F30AC"/>
    <w:rsid w:val="008F3C7D"/>
    <w:rsid w:val="008F4669"/>
    <w:rsid w:val="008F4D52"/>
    <w:rsid w:val="008F4E53"/>
    <w:rsid w:val="008F4FF4"/>
    <w:rsid w:val="008F5734"/>
    <w:rsid w:val="008F5D01"/>
    <w:rsid w:val="008F5E56"/>
    <w:rsid w:val="00901F8D"/>
    <w:rsid w:val="00902153"/>
    <w:rsid w:val="00902787"/>
    <w:rsid w:val="009027EF"/>
    <w:rsid w:val="00904885"/>
    <w:rsid w:val="009107EE"/>
    <w:rsid w:val="00911607"/>
    <w:rsid w:val="00911A0B"/>
    <w:rsid w:val="00912291"/>
    <w:rsid w:val="0091360E"/>
    <w:rsid w:val="00917D56"/>
    <w:rsid w:val="009234F2"/>
    <w:rsid w:val="00925386"/>
    <w:rsid w:val="0092687F"/>
    <w:rsid w:val="00926A1C"/>
    <w:rsid w:val="00930B0F"/>
    <w:rsid w:val="009338A2"/>
    <w:rsid w:val="00933BED"/>
    <w:rsid w:val="00933EAB"/>
    <w:rsid w:val="00934ED0"/>
    <w:rsid w:val="00936AED"/>
    <w:rsid w:val="00937132"/>
    <w:rsid w:val="0094162D"/>
    <w:rsid w:val="00941B95"/>
    <w:rsid w:val="00942622"/>
    <w:rsid w:val="00942FCD"/>
    <w:rsid w:val="00943498"/>
    <w:rsid w:val="0094465B"/>
    <w:rsid w:val="00946611"/>
    <w:rsid w:val="0094664A"/>
    <w:rsid w:val="00946A7E"/>
    <w:rsid w:val="00946B11"/>
    <w:rsid w:val="00946EFD"/>
    <w:rsid w:val="00947057"/>
    <w:rsid w:val="00950D7B"/>
    <w:rsid w:val="0095159C"/>
    <w:rsid w:val="00952581"/>
    <w:rsid w:val="00953D54"/>
    <w:rsid w:val="00953E0F"/>
    <w:rsid w:val="0095501A"/>
    <w:rsid w:val="009569B0"/>
    <w:rsid w:val="00957951"/>
    <w:rsid w:val="00957990"/>
    <w:rsid w:val="00961231"/>
    <w:rsid w:val="0096129A"/>
    <w:rsid w:val="00965F29"/>
    <w:rsid w:val="00965FB9"/>
    <w:rsid w:val="0097280F"/>
    <w:rsid w:val="009729DC"/>
    <w:rsid w:val="00973050"/>
    <w:rsid w:val="00973128"/>
    <w:rsid w:val="00973E95"/>
    <w:rsid w:val="00976EC2"/>
    <w:rsid w:val="00980EEF"/>
    <w:rsid w:val="00981D23"/>
    <w:rsid w:val="00984C68"/>
    <w:rsid w:val="00985357"/>
    <w:rsid w:val="009861A0"/>
    <w:rsid w:val="00986588"/>
    <w:rsid w:val="0098710C"/>
    <w:rsid w:val="0098739E"/>
    <w:rsid w:val="009873FF"/>
    <w:rsid w:val="00987B76"/>
    <w:rsid w:val="00990150"/>
    <w:rsid w:val="0099509B"/>
    <w:rsid w:val="0099540B"/>
    <w:rsid w:val="00995534"/>
    <w:rsid w:val="00996FAF"/>
    <w:rsid w:val="00997056"/>
    <w:rsid w:val="00997790"/>
    <w:rsid w:val="009A0006"/>
    <w:rsid w:val="009A243F"/>
    <w:rsid w:val="009A3208"/>
    <w:rsid w:val="009A38B6"/>
    <w:rsid w:val="009A4AED"/>
    <w:rsid w:val="009A4FE9"/>
    <w:rsid w:val="009A7B51"/>
    <w:rsid w:val="009B0F59"/>
    <w:rsid w:val="009B14BC"/>
    <w:rsid w:val="009B1716"/>
    <w:rsid w:val="009B2144"/>
    <w:rsid w:val="009B3D88"/>
    <w:rsid w:val="009B6840"/>
    <w:rsid w:val="009B7230"/>
    <w:rsid w:val="009B7EBC"/>
    <w:rsid w:val="009C4364"/>
    <w:rsid w:val="009D0F18"/>
    <w:rsid w:val="009D152C"/>
    <w:rsid w:val="009D30DB"/>
    <w:rsid w:val="009D62E3"/>
    <w:rsid w:val="009D7CCB"/>
    <w:rsid w:val="009E333F"/>
    <w:rsid w:val="009F13B2"/>
    <w:rsid w:val="009F2A6F"/>
    <w:rsid w:val="009F3715"/>
    <w:rsid w:val="009F4AE5"/>
    <w:rsid w:val="009F67D2"/>
    <w:rsid w:val="00A026F9"/>
    <w:rsid w:val="00A03F0C"/>
    <w:rsid w:val="00A04368"/>
    <w:rsid w:val="00A04D0B"/>
    <w:rsid w:val="00A05DE5"/>
    <w:rsid w:val="00A068E4"/>
    <w:rsid w:val="00A1376F"/>
    <w:rsid w:val="00A16222"/>
    <w:rsid w:val="00A16B59"/>
    <w:rsid w:val="00A176BF"/>
    <w:rsid w:val="00A2198C"/>
    <w:rsid w:val="00A23C23"/>
    <w:rsid w:val="00A23C83"/>
    <w:rsid w:val="00A26842"/>
    <w:rsid w:val="00A26FEF"/>
    <w:rsid w:val="00A272DF"/>
    <w:rsid w:val="00A27EF3"/>
    <w:rsid w:val="00A303F4"/>
    <w:rsid w:val="00A30B42"/>
    <w:rsid w:val="00A32213"/>
    <w:rsid w:val="00A3360A"/>
    <w:rsid w:val="00A3368D"/>
    <w:rsid w:val="00A33D84"/>
    <w:rsid w:val="00A34B81"/>
    <w:rsid w:val="00A356FA"/>
    <w:rsid w:val="00A40368"/>
    <w:rsid w:val="00A40A3B"/>
    <w:rsid w:val="00A41196"/>
    <w:rsid w:val="00A42365"/>
    <w:rsid w:val="00A42D6E"/>
    <w:rsid w:val="00A456ED"/>
    <w:rsid w:val="00A45F71"/>
    <w:rsid w:val="00A462ED"/>
    <w:rsid w:val="00A47076"/>
    <w:rsid w:val="00A50C28"/>
    <w:rsid w:val="00A5324F"/>
    <w:rsid w:val="00A5445C"/>
    <w:rsid w:val="00A54658"/>
    <w:rsid w:val="00A549E4"/>
    <w:rsid w:val="00A56A5E"/>
    <w:rsid w:val="00A56B79"/>
    <w:rsid w:val="00A575F3"/>
    <w:rsid w:val="00A60096"/>
    <w:rsid w:val="00A60B86"/>
    <w:rsid w:val="00A612E4"/>
    <w:rsid w:val="00A63CD5"/>
    <w:rsid w:val="00A65D50"/>
    <w:rsid w:val="00A675DC"/>
    <w:rsid w:val="00A70193"/>
    <w:rsid w:val="00A70319"/>
    <w:rsid w:val="00A718D5"/>
    <w:rsid w:val="00A731B1"/>
    <w:rsid w:val="00A7386A"/>
    <w:rsid w:val="00A73F44"/>
    <w:rsid w:val="00A743FA"/>
    <w:rsid w:val="00A7681C"/>
    <w:rsid w:val="00A76CD4"/>
    <w:rsid w:val="00A77BA6"/>
    <w:rsid w:val="00A82B56"/>
    <w:rsid w:val="00A82F1C"/>
    <w:rsid w:val="00A847EE"/>
    <w:rsid w:val="00A84C2C"/>
    <w:rsid w:val="00A84DDD"/>
    <w:rsid w:val="00A84E8D"/>
    <w:rsid w:val="00A87EC4"/>
    <w:rsid w:val="00A900D9"/>
    <w:rsid w:val="00A906B8"/>
    <w:rsid w:val="00A90CF4"/>
    <w:rsid w:val="00A91583"/>
    <w:rsid w:val="00A92010"/>
    <w:rsid w:val="00A92B65"/>
    <w:rsid w:val="00A93B7C"/>
    <w:rsid w:val="00A94047"/>
    <w:rsid w:val="00A94AEC"/>
    <w:rsid w:val="00A95771"/>
    <w:rsid w:val="00A96548"/>
    <w:rsid w:val="00A979EE"/>
    <w:rsid w:val="00AA0D8A"/>
    <w:rsid w:val="00AA1570"/>
    <w:rsid w:val="00AA3622"/>
    <w:rsid w:val="00AA5C0B"/>
    <w:rsid w:val="00AA7233"/>
    <w:rsid w:val="00AA7838"/>
    <w:rsid w:val="00AA798D"/>
    <w:rsid w:val="00AB20F1"/>
    <w:rsid w:val="00AB220F"/>
    <w:rsid w:val="00AB2B3A"/>
    <w:rsid w:val="00AB4463"/>
    <w:rsid w:val="00AB5496"/>
    <w:rsid w:val="00AB5858"/>
    <w:rsid w:val="00AB5AAA"/>
    <w:rsid w:val="00AB5C02"/>
    <w:rsid w:val="00AC0261"/>
    <w:rsid w:val="00AC4261"/>
    <w:rsid w:val="00AC573C"/>
    <w:rsid w:val="00AC60BF"/>
    <w:rsid w:val="00AC6DAB"/>
    <w:rsid w:val="00AC717E"/>
    <w:rsid w:val="00AD0AD3"/>
    <w:rsid w:val="00AD11DE"/>
    <w:rsid w:val="00AD1676"/>
    <w:rsid w:val="00AD1EA1"/>
    <w:rsid w:val="00AD3833"/>
    <w:rsid w:val="00AD3CD1"/>
    <w:rsid w:val="00AD3EA1"/>
    <w:rsid w:val="00AD523C"/>
    <w:rsid w:val="00AD668F"/>
    <w:rsid w:val="00AD6CD9"/>
    <w:rsid w:val="00AD6F62"/>
    <w:rsid w:val="00AD7538"/>
    <w:rsid w:val="00AE0B8F"/>
    <w:rsid w:val="00AE2227"/>
    <w:rsid w:val="00AE6039"/>
    <w:rsid w:val="00AF19C5"/>
    <w:rsid w:val="00AF24F9"/>
    <w:rsid w:val="00AF369F"/>
    <w:rsid w:val="00AF395A"/>
    <w:rsid w:val="00AF4FB3"/>
    <w:rsid w:val="00AF63D8"/>
    <w:rsid w:val="00AF74AC"/>
    <w:rsid w:val="00AF7C7B"/>
    <w:rsid w:val="00B01AA9"/>
    <w:rsid w:val="00B035CB"/>
    <w:rsid w:val="00B039AD"/>
    <w:rsid w:val="00B03C29"/>
    <w:rsid w:val="00B05991"/>
    <w:rsid w:val="00B10B43"/>
    <w:rsid w:val="00B112C9"/>
    <w:rsid w:val="00B11792"/>
    <w:rsid w:val="00B11B8F"/>
    <w:rsid w:val="00B12FA0"/>
    <w:rsid w:val="00B14350"/>
    <w:rsid w:val="00B14646"/>
    <w:rsid w:val="00B15AE0"/>
    <w:rsid w:val="00B161F3"/>
    <w:rsid w:val="00B16F5C"/>
    <w:rsid w:val="00B16FAC"/>
    <w:rsid w:val="00B17779"/>
    <w:rsid w:val="00B20B3F"/>
    <w:rsid w:val="00B22212"/>
    <w:rsid w:val="00B23063"/>
    <w:rsid w:val="00B243FD"/>
    <w:rsid w:val="00B24A28"/>
    <w:rsid w:val="00B26443"/>
    <w:rsid w:val="00B26947"/>
    <w:rsid w:val="00B277DE"/>
    <w:rsid w:val="00B302DC"/>
    <w:rsid w:val="00B3051E"/>
    <w:rsid w:val="00B316AF"/>
    <w:rsid w:val="00B31853"/>
    <w:rsid w:val="00B31BF6"/>
    <w:rsid w:val="00B329ED"/>
    <w:rsid w:val="00B3427C"/>
    <w:rsid w:val="00B351E7"/>
    <w:rsid w:val="00B3786C"/>
    <w:rsid w:val="00B37907"/>
    <w:rsid w:val="00B41A4B"/>
    <w:rsid w:val="00B41AB4"/>
    <w:rsid w:val="00B4270D"/>
    <w:rsid w:val="00B446E1"/>
    <w:rsid w:val="00B448D1"/>
    <w:rsid w:val="00B44AE8"/>
    <w:rsid w:val="00B454C3"/>
    <w:rsid w:val="00B5333D"/>
    <w:rsid w:val="00B577C7"/>
    <w:rsid w:val="00B614EF"/>
    <w:rsid w:val="00B61C93"/>
    <w:rsid w:val="00B64703"/>
    <w:rsid w:val="00B64B33"/>
    <w:rsid w:val="00B6607A"/>
    <w:rsid w:val="00B66937"/>
    <w:rsid w:val="00B66BB4"/>
    <w:rsid w:val="00B66DF0"/>
    <w:rsid w:val="00B67575"/>
    <w:rsid w:val="00B706C2"/>
    <w:rsid w:val="00B71EAF"/>
    <w:rsid w:val="00B7579C"/>
    <w:rsid w:val="00B77880"/>
    <w:rsid w:val="00B81852"/>
    <w:rsid w:val="00B81D5C"/>
    <w:rsid w:val="00B821C4"/>
    <w:rsid w:val="00B84E4F"/>
    <w:rsid w:val="00B8519E"/>
    <w:rsid w:val="00B854E4"/>
    <w:rsid w:val="00B869F0"/>
    <w:rsid w:val="00B872B3"/>
    <w:rsid w:val="00B912C0"/>
    <w:rsid w:val="00B9269C"/>
    <w:rsid w:val="00B947B9"/>
    <w:rsid w:val="00B96DC0"/>
    <w:rsid w:val="00B97D3D"/>
    <w:rsid w:val="00BA34E2"/>
    <w:rsid w:val="00BA3A8E"/>
    <w:rsid w:val="00BA4D35"/>
    <w:rsid w:val="00BA54E9"/>
    <w:rsid w:val="00BA5B80"/>
    <w:rsid w:val="00BA67F3"/>
    <w:rsid w:val="00BA6DAD"/>
    <w:rsid w:val="00BB1DEE"/>
    <w:rsid w:val="00BB67F5"/>
    <w:rsid w:val="00BC5144"/>
    <w:rsid w:val="00BC5E8D"/>
    <w:rsid w:val="00BC7FCD"/>
    <w:rsid w:val="00BD28F5"/>
    <w:rsid w:val="00BD4575"/>
    <w:rsid w:val="00BD464A"/>
    <w:rsid w:val="00BD5936"/>
    <w:rsid w:val="00BD5CB9"/>
    <w:rsid w:val="00BD713C"/>
    <w:rsid w:val="00BE0AD8"/>
    <w:rsid w:val="00BE14DC"/>
    <w:rsid w:val="00BE14F0"/>
    <w:rsid w:val="00BE2D55"/>
    <w:rsid w:val="00BE35EE"/>
    <w:rsid w:val="00BE3EA0"/>
    <w:rsid w:val="00BE582C"/>
    <w:rsid w:val="00BE759D"/>
    <w:rsid w:val="00BF00D0"/>
    <w:rsid w:val="00BF2A51"/>
    <w:rsid w:val="00BF4C63"/>
    <w:rsid w:val="00BF4E7A"/>
    <w:rsid w:val="00BF5908"/>
    <w:rsid w:val="00BF5C51"/>
    <w:rsid w:val="00BF5E50"/>
    <w:rsid w:val="00BF799B"/>
    <w:rsid w:val="00C012CC"/>
    <w:rsid w:val="00C01B0C"/>
    <w:rsid w:val="00C02C1B"/>
    <w:rsid w:val="00C02D1A"/>
    <w:rsid w:val="00C02E81"/>
    <w:rsid w:val="00C046B4"/>
    <w:rsid w:val="00C11B16"/>
    <w:rsid w:val="00C11B96"/>
    <w:rsid w:val="00C14477"/>
    <w:rsid w:val="00C14CF8"/>
    <w:rsid w:val="00C14ECD"/>
    <w:rsid w:val="00C17384"/>
    <w:rsid w:val="00C20312"/>
    <w:rsid w:val="00C20EA5"/>
    <w:rsid w:val="00C20F4D"/>
    <w:rsid w:val="00C20FB4"/>
    <w:rsid w:val="00C21238"/>
    <w:rsid w:val="00C252FA"/>
    <w:rsid w:val="00C25614"/>
    <w:rsid w:val="00C25D17"/>
    <w:rsid w:val="00C25E34"/>
    <w:rsid w:val="00C3196E"/>
    <w:rsid w:val="00C31E03"/>
    <w:rsid w:val="00C33833"/>
    <w:rsid w:val="00C349E3"/>
    <w:rsid w:val="00C35234"/>
    <w:rsid w:val="00C36E0C"/>
    <w:rsid w:val="00C40641"/>
    <w:rsid w:val="00C41D61"/>
    <w:rsid w:val="00C42630"/>
    <w:rsid w:val="00C42FCD"/>
    <w:rsid w:val="00C43B40"/>
    <w:rsid w:val="00C43F9F"/>
    <w:rsid w:val="00C45E93"/>
    <w:rsid w:val="00C47404"/>
    <w:rsid w:val="00C50043"/>
    <w:rsid w:val="00C50758"/>
    <w:rsid w:val="00C5206F"/>
    <w:rsid w:val="00C53BF4"/>
    <w:rsid w:val="00C54F60"/>
    <w:rsid w:val="00C55ADF"/>
    <w:rsid w:val="00C56661"/>
    <w:rsid w:val="00C61069"/>
    <w:rsid w:val="00C6430F"/>
    <w:rsid w:val="00C6553F"/>
    <w:rsid w:val="00C67312"/>
    <w:rsid w:val="00C674E8"/>
    <w:rsid w:val="00C67A5F"/>
    <w:rsid w:val="00C71678"/>
    <w:rsid w:val="00C72AB2"/>
    <w:rsid w:val="00C74257"/>
    <w:rsid w:val="00C743F9"/>
    <w:rsid w:val="00C745AC"/>
    <w:rsid w:val="00C74B11"/>
    <w:rsid w:val="00C74D7F"/>
    <w:rsid w:val="00C75FBC"/>
    <w:rsid w:val="00C761A4"/>
    <w:rsid w:val="00C766B0"/>
    <w:rsid w:val="00C77ADF"/>
    <w:rsid w:val="00C81529"/>
    <w:rsid w:val="00C81EA9"/>
    <w:rsid w:val="00C8756E"/>
    <w:rsid w:val="00C90024"/>
    <w:rsid w:val="00C90926"/>
    <w:rsid w:val="00C912AD"/>
    <w:rsid w:val="00C91ADB"/>
    <w:rsid w:val="00C927AB"/>
    <w:rsid w:val="00C927B1"/>
    <w:rsid w:val="00CA1BD2"/>
    <w:rsid w:val="00CA260E"/>
    <w:rsid w:val="00CA2EB5"/>
    <w:rsid w:val="00CA3195"/>
    <w:rsid w:val="00CA3F2C"/>
    <w:rsid w:val="00CA42C1"/>
    <w:rsid w:val="00CA4D0C"/>
    <w:rsid w:val="00CA6D9E"/>
    <w:rsid w:val="00CA729A"/>
    <w:rsid w:val="00CA78AE"/>
    <w:rsid w:val="00CB015C"/>
    <w:rsid w:val="00CB092D"/>
    <w:rsid w:val="00CB14F1"/>
    <w:rsid w:val="00CB17EA"/>
    <w:rsid w:val="00CB1C18"/>
    <w:rsid w:val="00CB276C"/>
    <w:rsid w:val="00CB2F6A"/>
    <w:rsid w:val="00CC28C0"/>
    <w:rsid w:val="00CC2A86"/>
    <w:rsid w:val="00CD0157"/>
    <w:rsid w:val="00CD07A8"/>
    <w:rsid w:val="00CD10CE"/>
    <w:rsid w:val="00CD32C1"/>
    <w:rsid w:val="00CD4330"/>
    <w:rsid w:val="00CD4C1F"/>
    <w:rsid w:val="00CD67C3"/>
    <w:rsid w:val="00CD68F0"/>
    <w:rsid w:val="00CD73EC"/>
    <w:rsid w:val="00CD76B5"/>
    <w:rsid w:val="00CE02F0"/>
    <w:rsid w:val="00CE0682"/>
    <w:rsid w:val="00CE0A65"/>
    <w:rsid w:val="00CE0D60"/>
    <w:rsid w:val="00CE2126"/>
    <w:rsid w:val="00CE4864"/>
    <w:rsid w:val="00CE4BFF"/>
    <w:rsid w:val="00CE53D9"/>
    <w:rsid w:val="00CE5A1E"/>
    <w:rsid w:val="00CE7798"/>
    <w:rsid w:val="00CF0813"/>
    <w:rsid w:val="00CF5F0B"/>
    <w:rsid w:val="00CF716F"/>
    <w:rsid w:val="00D00798"/>
    <w:rsid w:val="00D013B5"/>
    <w:rsid w:val="00D020DD"/>
    <w:rsid w:val="00D04DD3"/>
    <w:rsid w:val="00D04E89"/>
    <w:rsid w:val="00D0764E"/>
    <w:rsid w:val="00D07DAF"/>
    <w:rsid w:val="00D1086E"/>
    <w:rsid w:val="00D1157D"/>
    <w:rsid w:val="00D11D73"/>
    <w:rsid w:val="00D127F8"/>
    <w:rsid w:val="00D131E6"/>
    <w:rsid w:val="00D14B42"/>
    <w:rsid w:val="00D14C3A"/>
    <w:rsid w:val="00D14F0D"/>
    <w:rsid w:val="00D2064D"/>
    <w:rsid w:val="00D2265C"/>
    <w:rsid w:val="00D23146"/>
    <w:rsid w:val="00D236BD"/>
    <w:rsid w:val="00D23FF8"/>
    <w:rsid w:val="00D24BB4"/>
    <w:rsid w:val="00D25121"/>
    <w:rsid w:val="00D25A0A"/>
    <w:rsid w:val="00D30A97"/>
    <w:rsid w:val="00D31AFF"/>
    <w:rsid w:val="00D3341B"/>
    <w:rsid w:val="00D33703"/>
    <w:rsid w:val="00D33BDE"/>
    <w:rsid w:val="00D362A3"/>
    <w:rsid w:val="00D36DBC"/>
    <w:rsid w:val="00D374D6"/>
    <w:rsid w:val="00D37B9F"/>
    <w:rsid w:val="00D41F9C"/>
    <w:rsid w:val="00D42E24"/>
    <w:rsid w:val="00D43303"/>
    <w:rsid w:val="00D45872"/>
    <w:rsid w:val="00D46327"/>
    <w:rsid w:val="00D471E6"/>
    <w:rsid w:val="00D47A52"/>
    <w:rsid w:val="00D51FAA"/>
    <w:rsid w:val="00D527F4"/>
    <w:rsid w:val="00D5286F"/>
    <w:rsid w:val="00D5361C"/>
    <w:rsid w:val="00D549C4"/>
    <w:rsid w:val="00D632B2"/>
    <w:rsid w:val="00D66565"/>
    <w:rsid w:val="00D6658E"/>
    <w:rsid w:val="00D67320"/>
    <w:rsid w:val="00D67B0C"/>
    <w:rsid w:val="00D70535"/>
    <w:rsid w:val="00D73C6D"/>
    <w:rsid w:val="00D73EF0"/>
    <w:rsid w:val="00D7474E"/>
    <w:rsid w:val="00D75501"/>
    <w:rsid w:val="00D77332"/>
    <w:rsid w:val="00D84135"/>
    <w:rsid w:val="00D8474B"/>
    <w:rsid w:val="00D847AC"/>
    <w:rsid w:val="00D84888"/>
    <w:rsid w:val="00D87376"/>
    <w:rsid w:val="00D907BA"/>
    <w:rsid w:val="00D9293E"/>
    <w:rsid w:val="00D93668"/>
    <w:rsid w:val="00D96810"/>
    <w:rsid w:val="00D96BE7"/>
    <w:rsid w:val="00D9705D"/>
    <w:rsid w:val="00D9736E"/>
    <w:rsid w:val="00DA1235"/>
    <w:rsid w:val="00DA2DD4"/>
    <w:rsid w:val="00DA368F"/>
    <w:rsid w:val="00DA5C3A"/>
    <w:rsid w:val="00DA738C"/>
    <w:rsid w:val="00DA78AD"/>
    <w:rsid w:val="00DB0A1B"/>
    <w:rsid w:val="00DB0ECC"/>
    <w:rsid w:val="00DB1BC3"/>
    <w:rsid w:val="00DB366A"/>
    <w:rsid w:val="00DB373F"/>
    <w:rsid w:val="00DB4291"/>
    <w:rsid w:val="00DB5379"/>
    <w:rsid w:val="00DB5BD7"/>
    <w:rsid w:val="00DB6ED1"/>
    <w:rsid w:val="00DC1704"/>
    <w:rsid w:val="00DC21A7"/>
    <w:rsid w:val="00DC4762"/>
    <w:rsid w:val="00DC531E"/>
    <w:rsid w:val="00DC54A1"/>
    <w:rsid w:val="00DC64F8"/>
    <w:rsid w:val="00DC6EC4"/>
    <w:rsid w:val="00DC7336"/>
    <w:rsid w:val="00DC76A1"/>
    <w:rsid w:val="00DC76F7"/>
    <w:rsid w:val="00DD4645"/>
    <w:rsid w:val="00DD50D7"/>
    <w:rsid w:val="00DD54F9"/>
    <w:rsid w:val="00DD7E11"/>
    <w:rsid w:val="00DD7E98"/>
    <w:rsid w:val="00DD7F85"/>
    <w:rsid w:val="00DE0E6D"/>
    <w:rsid w:val="00DE18BD"/>
    <w:rsid w:val="00DE293E"/>
    <w:rsid w:val="00DE4568"/>
    <w:rsid w:val="00DF0AAE"/>
    <w:rsid w:val="00DF4E0C"/>
    <w:rsid w:val="00DF6E7B"/>
    <w:rsid w:val="00DF7361"/>
    <w:rsid w:val="00E0636C"/>
    <w:rsid w:val="00E070B9"/>
    <w:rsid w:val="00E1211D"/>
    <w:rsid w:val="00E1415A"/>
    <w:rsid w:val="00E16E03"/>
    <w:rsid w:val="00E172F5"/>
    <w:rsid w:val="00E1762F"/>
    <w:rsid w:val="00E17D4A"/>
    <w:rsid w:val="00E23C09"/>
    <w:rsid w:val="00E24C4C"/>
    <w:rsid w:val="00E259CF"/>
    <w:rsid w:val="00E264CF"/>
    <w:rsid w:val="00E27351"/>
    <w:rsid w:val="00E27C12"/>
    <w:rsid w:val="00E301FC"/>
    <w:rsid w:val="00E32A63"/>
    <w:rsid w:val="00E3347C"/>
    <w:rsid w:val="00E33967"/>
    <w:rsid w:val="00E34073"/>
    <w:rsid w:val="00E40617"/>
    <w:rsid w:val="00E40C15"/>
    <w:rsid w:val="00E42303"/>
    <w:rsid w:val="00E4314C"/>
    <w:rsid w:val="00E43D13"/>
    <w:rsid w:val="00E45E75"/>
    <w:rsid w:val="00E53609"/>
    <w:rsid w:val="00E5360E"/>
    <w:rsid w:val="00E53FDC"/>
    <w:rsid w:val="00E54231"/>
    <w:rsid w:val="00E553B7"/>
    <w:rsid w:val="00E56B9D"/>
    <w:rsid w:val="00E570AB"/>
    <w:rsid w:val="00E61604"/>
    <w:rsid w:val="00E61E61"/>
    <w:rsid w:val="00E668AA"/>
    <w:rsid w:val="00E66940"/>
    <w:rsid w:val="00E678A9"/>
    <w:rsid w:val="00E7049D"/>
    <w:rsid w:val="00E72CD2"/>
    <w:rsid w:val="00E73FE4"/>
    <w:rsid w:val="00E763C5"/>
    <w:rsid w:val="00E764BE"/>
    <w:rsid w:val="00E80D6B"/>
    <w:rsid w:val="00E81160"/>
    <w:rsid w:val="00E81187"/>
    <w:rsid w:val="00E81D87"/>
    <w:rsid w:val="00E828E4"/>
    <w:rsid w:val="00E851EB"/>
    <w:rsid w:val="00E853E7"/>
    <w:rsid w:val="00E90F5A"/>
    <w:rsid w:val="00E91849"/>
    <w:rsid w:val="00E93231"/>
    <w:rsid w:val="00E93658"/>
    <w:rsid w:val="00E95D7C"/>
    <w:rsid w:val="00E95DD8"/>
    <w:rsid w:val="00E96EC4"/>
    <w:rsid w:val="00E9748F"/>
    <w:rsid w:val="00E97BE0"/>
    <w:rsid w:val="00EA198B"/>
    <w:rsid w:val="00EA1E18"/>
    <w:rsid w:val="00EA3E9C"/>
    <w:rsid w:val="00EA439A"/>
    <w:rsid w:val="00EA49DC"/>
    <w:rsid w:val="00EA4F7B"/>
    <w:rsid w:val="00EA5A89"/>
    <w:rsid w:val="00EA7C0B"/>
    <w:rsid w:val="00EB0AA2"/>
    <w:rsid w:val="00EB153B"/>
    <w:rsid w:val="00EB2AA7"/>
    <w:rsid w:val="00EB5F78"/>
    <w:rsid w:val="00EB6BCC"/>
    <w:rsid w:val="00EB718E"/>
    <w:rsid w:val="00EB7768"/>
    <w:rsid w:val="00EB77C8"/>
    <w:rsid w:val="00EC3759"/>
    <w:rsid w:val="00EC4FA4"/>
    <w:rsid w:val="00EC5274"/>
    <w:rsid w:val="00EC6453"/>
    <w:rsid w:val="00EC6C34"/>
    <w:rsid w:val="00EC78FC"/>
    <w:rsid w:val="00EC7BF3"/>
    <w:rsid w:val="00ED06B2"/>
    <w:rsid w:val="00ED0DA3"/>
    <w:rsid w:val="00ED1C24"/>
    <w:rsid w:val="00ED2354"/>
    <w:rsid w:val="00ED2BFF"/>
    <w:rsid w:val="00ED725E"/>
    <w:rsid w:val="00EE1723"/>
    <w:rsid w:val="00EE2B4C"/>
    <w:rsid w:val="00EE31AC"/>
    <w:rsid w:val="00EE3489"/>
    <w:rsid w:val="00EE3551"/>
    <w:rsid w:val="00EE4787"/>
    <w:rsid w:val="00EE65E6"/>
    <w:rsid w:val="00EE6DC4"/>
    <w:rsid w:val="00EF11DB"/>
    <w:rsid w:val="00EF3E7F"/>
    <w:rsid w:val="00EF553E"/>
    <w:rsid w:val="00EF5806"/>
    <w:rsid w:val="00EF7372"/>
    <w:rsid w:val="00F00C81"/>
    <w:rsid w:val="00F01566"/>
    <w:rsid w:val="00F01988"/>
    <w:rsid w:val="00F01BEB"/>
    <w:rsid w:val="00F0243D"/>
    <w:rsid w:val="00F03EB9"/>
    <w:rsid w:val="00F072E1"/>
    <w:rsid w:val="00F1229B"/>
    <w:rsid w:val="00F12ACC"/>
    <w:rsid w:val="00F13D89"/>
    <w:rsid w:val="00F140CE"/>
    <w:rsid w:val="00F14929"/>
    <w:rsid w:val="00F15FE4"/>
    <w:rsid w:val="00F20051"/>
    <w:rsid w:val="00F2047E"/>
    <w:rsid w:val="00F20A6D"/>
    <w:rsid w:val="00F2139B"/>
    <w:rsid w:val="00F21BB7"/>
    <w:rsid w:val="00F223C3"/>
    <w:rsid w:val="00F25298"/>
    <w:rsid w:val="00F2581B"/>
    <w:rsid w:val="00F25822"/>
    <w:rsid w:val="00F26441"/>
    <w:rsid w:val="00F27090"/>
    <w:rsid w:val="00F2717F"/>
    <w:rsid w:val="00F30262"/>
    <w:rsid w:val="00F31E55"/>
    <w:rsid w:val="00F330CD"/>
    <w:rsid w:val="00F35FB7"/>
    <w:rsid w:val="00F410F8"/>
    <w:rsid w:val="00F449CF"/>
    <w:rsid w:val="00F460C6"/>
    <w:rsid w:val="00F46A56"/>
    <w:rsid w:val="00F4775F"/>
    <w:rsid w:val="00F50E2C"/>
    <w:rsid w:val="00F51FCD"/>
    <w:rsid w:val="00F5224F"/>
    <w:rsid w:val="00F54E20"/>
    <w:rsid w:val="00F567C6"/>
    <w:rsid w:val="00F56FD0"/>
    <w:rsid w:val="00F61E2E"/>
    <w:rsid w:val="00F62ECA"/>
    <w:rsid w:val="00F6383F"/>
    <w:rsid w:val="00F63A04"/>
    <w:rsid w:val="00F70554"/>
    <w:rsid w:val="00F7383B"/>
    <w:rsid w:val="00F74401"/>
    <w:rsid w:val="00F758B9"/>
    <w:rsid w:val="00F7670B"/>
    <w:rsid w:val="00F76BE7"/>
    <w:rsid w:val="00F7762B"/>
    <w:rsid w:val="00F80492"/>
    <w:rsid w:val="00F80A4B"/>
    <w:rsid w:val="00F82336"/>
    <w:rsid w:val="00F83530"/>
    <w:rsid w:val="00F8389E"/>
    <w:rsid w:val="00F84472"/>
    <w:rsid w:val="00F85473"/>
    <w:rsid w:val="00F854C9"/>
    <w:rsid w:val="00F854D6"/>
    <w:rsid w:val="00F904CD"/>
    <w:rsid w:val="00F91B71"/>
    <w:rsid w:val="00F94763"/>
    <w:rsid w:val="00F94DD6"/>
    <w:rsid w:val="00F97B9B"/>
    <w:rsid w:val="00FA1D16"/>
    <w:rsid w:val="00FA3203"/>
    <w:rsid w:val="00FA71F1"/>
    <w:rsid w:val="00FA71F7"/>
    <w:rsid w:val="00FB20AC"/>
    <w:rsid w:val="00FB2558"/>
    <w:rsid w:val="00FB2BAE"/>
    <w:rsid w:val="00FB2FBB"/>
    <w:rsid w:val="00FB4BCA"/>
    <w:rsid w:val="00FB4CD7"/>
    <w:rsid w:val="00FB552B"/>
    <w:rsid w:val="00FB5542"/>
    <w:rsid w:val="00FB55C4"/>
    <w:rsid w:val="00FC06D7"/>
    <w:rsid w:val="00FC09C4"/>
    <w:rsid w:val="00FC0C96"/>
    <w:rsid w:val="00FC0E14"/>
    <w:rsid w:val="00FC21E1"/>
    <w:rsid w:val="00FC2A70"/>
    <w:rsid w:val="00FC39F2"/>
    <w:rsid w:val="00FD41CF"/>
    <w:rsid w:val="00FD6F3D"/>
    <w:rsid w:val="00FD6FA5"/>
    <w:rsid w:val="00FE03EF"/>
    <w:rsid w:val="00FE0EE5"/>
    <w:rsid w:val="00FE2D4B"/>
    <w:rsid w:val="00FE2E38"/>
    <w:rsid w:val="00FE3EEA"/>
    <w:rsid w:val="00FE4925"/>
    <w:rsid w:val="00FE52EC"/>
    <w:rsid w:val="00FE6AD6"/>
    <w:rsid w:val="00FE74C9"/>
    <w:rsid w:val="00FE7A25"/>
    <w:rsid w:val="00FF03AC"/>
    <w:rsid w:val="00FF26CE"/>
    <w:rsid w:val="00FF2D66"/>
    <w:rsid w:val="00FF342F"/>
    <w:rsid w:val="00FF41C9"/>
    <w:rsid w:val="00FF4A7B"/>
    <w:rsid w:val="00FF52F0"/>
    <w:rsid w:val="00FF5730"/>
    <w:rsid w:val="00FF634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5B94F"/>
  <w15:chartTrackingRefBased/>
  <w15:docId w15:val="{FEC35713-BB5B-41B4-800A-BC54DF009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EC4FA4"/>
    <w:pPr>
      <w:keepNext/>
      <w:keepLines/>
      <w:numPr>
        <w:numId w:val="1"/>
      </w:numPr>
      <w:spacing w:before="240" w:after="0" w:line="48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E5360E"/>
    <w:pPr>
      <w:keepNext/>
      <w:keepLines/>
      <w:numPr>
        <w:ilvl w:val="1"/>
        <w:numId w:val="1"/>
      </w:numPr>
      <w:spacing w:before="40" w:after="0" w:line="480" w:lineRule="auto"/>
      <w:outlineLvl w:val="1"/>
    </w:pPr>
    <w:rPr>
      <w:rFonts w:ascii="Times New Roman" w:eastAsia="Times New Roman" w:hAnsi="Times New Roman" w:cs="Times New Roman"/>
      <w:b/>
      <w:bCs/>
      <w:iCs/>
      <w:sz w:val="24"/>
      <w:szCs w:val="24"/>
      <w:lang w:val="en-US"/>
    </w:rPr>
  </w:style>
  <w:style w:type="paragraph" w:styleId="Heading3">
    <w:name w:val="heading 3"/>
    <w:basedOn w:val="Normal"/>
    <w:next w:val="Normal"/>
    <w:link w:val="Heading3Char"/>
    <w:uiPriority w:val="9"/>
    <w:unhideWhenUsed/>
    <w:qFormat/>
    <w:rsid w:val="002C74B6"/>
    <w:pPr>
      <w:keepNext/>
      <w:keepLines/>
      <w:numPr>
        <w:ilvl w:val="2"/>
        <w:numId w:val="1"/>
      </w:numPr>
      <w:spacing w:before="40" w:after="0" w:line="480" w:lineRule="auto"/>
      <w:outlineLvl w:val="2"/>
    </w:pPr>
    <w:rPr>
      <w:rFonts w:ascii="Times New Roman" w:eastAsiaTheme="majorEastAsia" w:hAnsi="Times New Roman" w:cstheme="majorBidi"/>
      <w:i/>
      <w:sz w:val="24"/>
      <w:szCs w:val="24"/>
    </w:rPr>
  </w:style>
  <w:style w:type="paragraph" w:styleId="Heading4">
    <w:name w:val="heading 4"/>
    <w:basedOn w:val="Normal"/>
    <w:next w:val="Normal"/>
    <w:link w:val="Heading4Char"/>
    <w:uiPriority w:val="9"/>
    <w:semiHidden/>
    <w:unhideWhenUsed/>
    <w:qFormat/>
    <w:rsid w:val="00EC4FA4"/>
    <w:pPr>
      <w:keepNext/>
      <w:keepLines/>
      <w:numPr>
        <w:ilvl w:val="3"/>
        <w:numId w:val="1"/>
      </w:numPr>
      <w:spacing w:before="40" w:after="0"/>
      <w:outlineLvl w:val="3"/>
    </w:pPr>
    <w:rPr>
      <w:rFonts w:asciiTheme="majorHAnsi" w:eastAsiaTheme="majorEastAsia" w:hAnsiTheme="majorHAnsi" w:cstheme="majorBidi"/>
      <w:i/>
      <w:iCs/>
      <w:color w:val="A5A5A5" w:themeColor="accent1" w:themeShade="BF"/>
    </w:rPr>
  </w:style>
  <w:style w:type="paragraph" w:styleId="Heading5">
    <w:name w:val="heading 5"/>
    <w:basedOn w:val="Normal"/>
    <w:next w:val="Normal"/>
    <w:link w:val="Heading5Char"/>
    <w:uiPriority w:val="9"/>
    <w:semiHidden/>
    <w:unhideWhenUsed/>
    <w:qFormat/>
    <w:rsid w:val="00EC4FA4"/>
    <w:pPr>
      <w:keepNext/>
      <w:keepLines/>
      <w:numPr>
        <w:ilvl w:val="4"/>
        <w:numId w:val="1"/>
      </w:numPr>
      <w:spacing w:before="40" w:after="0"/>
      <w:outlineLvl w:val="4"/>
    </w:pPr>
    <w:rPr>
      <w:rFonts w:asciiTheme="majorHAnsi" w:eastAsiaTheme="majorEastAsia" w:hAnsiTheme="majorHAnsi" w:cstheme="majorBidi"/>
      <w:color w:val="A5A5A5" w:themeColor="accent1" w:themeShade="BF"/>
    </w:rPr>
  </w:style>
  <w:style w:type="paragraph" w:styleId="Heading6">
    <w:name w:val="heading 6"/>
    <w:basedOn w:val="Normal"/>
    <w:next w:val="Normal"/>
    <w:link w:val="Heading6Char"/>
    <w:uiPriority w:val="9"/>
    <w:semiHidden/>
    <w:unhideWhenUsed/>
    <w:qFormat/>
    <w:rsid w:val="00EC4FA4"/>
    <w:pPr>
      <w:keepNext/>
      <w:keepLines/>
      <w:numPr>
        <w:ilvl w:val="5"/>
        <w:numId w:val="1"/>
      </w:numPr>
      <w:spacing w:before="40" w:after="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unhideWhenUsed/>
    <w:qFormat/>
    <w:rsid w:val="00EC4FA4"/>
    <w:pPr>
      <w:keepNext/>
      <w:keepLines/>
      <w:numPr>
        <w:ilvl w:val="6"/>
        <w:numId w:val="1"/>
      </w:numPr>
      <w:spacing w:before="40" w:after="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unhideWhenUsed/>
    <w:qFormat/>
    <w:rsid w:val="00EC4FA4"/>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C4FA4"/>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E47C1"/>
    <w:rPr>
      <w:sz w:val="16"/>
      <w:szCs w:val="16"/>
    </w:rPr>
  </w:style>
  <w:style w:type="paragraph" w:customStyle="1" w:styleId="CommentText1">
    <w:name w:val="Comment Text1"/>
    <w:basedOn w:val="Normal"/>
    <w:next w:val="CommentText"/>
    <w:link w:val="CommentTextChar"/>
    <w:uiPriority w:val="99"/>
    <w:unhideWhenUsed/>
    <w:rsid w:val="008E47C1"/>
    <w:pPr>
      <w:spacing w:line="240" w:lineRule="auto"/>
    </w:pPr>
    <w:rPr>
      <w:sz w:val="20"/>
      <w:szCs w:val="20"/>
      <w:lang w:val="en-US"/>
    </w:rPr>
  </w:style>
  <w:style w:type="character" w:customStyle="1" w:styleId="CommentTextChar">
    <w:name w:val="Comment Text Char"/>
    <w:basedOn w:val="DefaultParagraphFont"/>
    <w:link w:val="CommentText1"/>
    <w:uiPriority w:val="99"/>
    <w:rsid w:val="008E47C1"/>
    <w:rPr>
      <w:sz w:val="20"/>
      <w:szCs w:val="20"/>
      <w:lang w:val="en-US"/>
    </w:rPr>
  </w:style>
  <w:style w:type="paragraph" w:styleId="CommentText">
    <w:name w:val="annotation text"/>
    <w:basedOn w:val="Normal"/>
    <w:link w:val="CommentTextChar1"/>
    <w:uiPriority w:val="99"/>
    <w:unhideWhenUsed/>
    <w:rsid w:val="008E47C1"/>
    <w:pPr>
      <w:spacing w:line="240" w:lineRule="auto"/>
    </w:pPr>
    <w:rPr>
      <w:sz w:val="20"/>
      <w:szCs w:val="20"/>
    </w:rPr>
  </w:style>
  <w:style w:type="character" w:customStyle="1" w:styleId="CommentTextChar1">
    <w:name w:val="Comment Text Char1"/>
    <w:basedOn w:val="DefaultParagraphFont"/>
    <w:link w:val="CommentText"/>
    <w:uiPriority w:val="99"/>
    <w:rsid w:val="008E47C1"/>
    <w:rPr>
      <w:sz w:val="20"/>
      <w:szCs w:val="20"/>
      <w:lang w:val="en-GB"/>
    </w:rPr>
  </w:style>
  <w:style w:type="character" w:customStyle="1" w:styleId="Heading1Char">
    <w:name w:val="Heading 1 Char"/>
    <w:basedOn w:val="DefaultParagraphFont"/>
    <w:link w:val="Heading1"/>
    <w:uiPriority w:val="9"/>
    <w:rsid w:val="00EC4FA4"/>
    <w:rPr>
      <w:rFonts w:ascii="Times New Roman" w:eastAsiaTheme="majorEastAsia" w:hAnsi="Times New Roman" w:cstheme="majorBidi"/>
      <w:b/>
      <w:sz w:val="24"/>
      <w:szCs w:val="32"/>
      <w:lang w:val="en-GB"/>
    </w:rPr>
  </w:style>
  <w:style w:type="character" w:customStyle="1" w:styleId="Heading2Char">
    <w:name w:val="Heading 2 Char"/>
    <w:basedOn w:val="DefaultParagraphFont"/>
    <w:link w:val="Heading2"/>
    <w:uiPriority w:val="9"/>
    <w:rsid w:val="00E5360E"/>
    <w:rPr>
      <w:rFonts w:ascii="Times New Roman" w:eastAsia="Times New Roman" w:hAnsi="Times New Roman" w:cs="Times New Roman"/>
      <w:b/>
      <w:bCs/>
      <w:iCs/>
      <w:sz w:val="24"/>
      <w:szCs w:val="24"/>
      <w:lang w:val="en-US"/>
    </w:rPr>
  </w:style>
  <w:style w:type="character" w:customStyle="1" w:styleId="Heading3Char">
    <w:name w:val="Heading 3 Char"/>
    <w:basedOn w:val="DefaultParagraphFont"/>
    <w:link w:val="Heading3"/>
    <w:uiPriority w:val="9"/>
    <w:rsid w:val="002C74B6"/>
    <w:rPr>
      <w:rFonts w:ascii="Times New Roman" w:eastAsiaTheme="majorEastAsia" w:hAnsi="Times New Roman" w:cstheme="majorBidi"/>
      <w:i/>
      <w:sz w:val="24"/>
      <w:szCs w:val="24"/>
      <w:lang w:val="en-GB"/>
    </w:rPr>
  </w:style>
  <w:style w:type="character" w:customStyle="1" w:styleId="Heading4Char">
    <w:name w:val="Heading 4 Char"/>
    <w:basedOn w:val="DefaultParagraphFont"/>
    <w:link w:val="Heading4"/>
    <w:uiPriority w:val="9"/>
    <w:semiHidden/>
    <w:rsid w:val="00EC4FA4"/>
    <w:rPr>
      <w:rFonts w:asciiTheme="majorHAnsi" w:eastAsiaTheme="majorEastAsia" w:hAnsiTheme="majorHAnsi" w:cstheme="majorBidi"/>
      <w:i/>
      <w:iCs/>
      <w:color w:val="A5A5A5" w:themeColor="accent1" w:themeShade="BF"/>
      <w:lang w:val="en-GB"/>
    </w:rPr>
  </w:style>
  <w:style w:type="character" w:customStyle="1" w:styleId="Heading5Char">
    <w:name w:val="Heading 5 Char"/>
    <w:basedOn w:val="DefaultParagraphFont"/>
    <w:link w:val="Heading5"/>
    <w:uiPriority w:val="9"/>
    <w:semiHidden/>
    <w:rsid w:val="00EC4FA4"/>
    <w:rPr>
      <w:rFonts w:asciiTheme="majorHAnsi" w:eastAsiaTheme="majorEastAsia" w:hAnsiTheme="majorHAnsi" w:cstheme="majorBidi"/>
      <w:color w:val="A5A5A5" w:themeColor="accent1" w:themeShade="BF"/>
      <w:lang w:val="en-GB"/>
    </w:rPr>
  </w:style>
  <w:style w:type="character" w:customStyle="1" w:styleId="Heading6Char">
    <w:name w:val="Heading 6 Char"/>
    <w:basedOn w:val="DefaultParagraphFont"/>
    <w:link w:val="Heading6"/>
    <w:uiPriority w:val="9"/>
    <w:semiHidden/>
    <w:rsid w:val="00EC4FA4"/>
    <w:rPr>
      <w:rFonts w:asciiTheme="majorHAnsi" w:eastAsiaTheme="majorEastAsia" w:hAnsiTheme="majorHAnsi" w:cstheme="majorBidi"/>
      <w:color w:val="6E6E6E" w:themeColor="accent1" w:themeShade="7F"/>
      <w:lang w:val="en-GB"/>
    </w:rPr>
  </w:style>
  <w:style w:type="character" w:customStyle="1" w:styleId="Heading7Char">
    <w:name w:val="Heading 7 Char"/>
    <w:basedOn w:val="DefaultParagraphFont"/>
    <w:link w:val="Heading7"/>
    <w:uiPriority w:val="9"/>
    <w:semiHidden/>
    <w:rsid w:val="00EC4FA4"/>
    <w:rPr>
      <w:rFonts w:asciiTheme="majorHAnsi" w:eastAsiaTheme="majorEastAsia" w:hAnsiTheme="majorHAnsi" w:cstheme="majorBidi"/>
      <w:i/>
      <w:iCs/>
      <w:color w:val="6E6E6E" w:themeColor="accent1" w:themeShade="7F"/>
      <w:lang w:val="en-GB"/>
    </w:rPr>
  </w:style>
  <w:style w:type="character" w:customStyle="1" w:styleId="Heading8Char">
    <w:name w:val="Heading 8 Char"/>
    <w:basedOn w:val="DefaultParagraphFont"/>
    <w:link w:val="Heading8"/>
    <w:uiPriority w:val="9"/>
    <w:semiHidden/>
    <w:rsid w:val="00EC4FA4"/>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EC4FA4"/>
    <w:rPr>
      <w:rFonts w:asciiTheme="majorHAnsi" w:eastAsiaTheme="majorEastAsia" w:hAnsiTheme="majorHAnsi" w:cstheme="majorBidi"/>
      <w:i/>
      <w:iCs/>
      <w:color w:val="272727" w:themeColor="text1" w:themeTint="D8"/>
      <w:sz w:val="21"/>
      <w:szCs w:val="21"/>
      <w:lang w:val="en-GB"/>
    </w:rPr>
  </w:style>
  <w:style w:type="paragraph" w:styleId="Bibliography">
    <w:name w:val="Bibliography"/>
    <w:basedOn w:val="Normal"/>
    <w:next w:val="Normal"/>
    <w:uiPriority w:val="37"/>
    <w:unhideWhenUsed/>
    <w:rsid w:val="00EC4FA4"/>
    <w:pPr>
      <w:spacing w:after="0" w:line="240" w:lineRule="auto"/>
      <w:ind w:left="720" w:hanging="720"/>
    </w:pPr>
  </w:style>
  <w:style w:type="paragraph" w:styleId="ListParagraph">
    <w:name w:val="List Paragraph"/>
    <w:basedOn w:val="Normal"/>
    <w:uiPriority w:val="34"/>
    <w:qFormat/>
    <w:rsid w:val="002C74B6"/>
    <w:pPr>
      <w:ind w:left="720"/>
      <w:contextualSpacing/>
    </w:pPr>
    <w:rPr>
      <w:rFonts w:eastAsiaTheme="minorEastAsia"/>
      <w:kern w:val="0"/>
      <w:lang w:val="en-US" w:eastAsia="ko-KR"/>
      <w14:ligatures w14:val="none"/>
    </w:rPr>
  </w:style>
  <w:style w:type="paragraph" w:styleId="CommentSubject">
    <w:name w:val="annotation subject"/>
    <w:basedOn w:val="CommentText"/>
    <w:next w:val="CommentText"/>
    <w:link w:val="CommentSubjectChar"/>
    <w:uiPriority w:val="99"/>
    <w:semiHidden/>
    <w:unhideWhenUsed/>
    <w:rsid w:val="00025FFC"/>
    <w:rPr>
      <w:b/>
      <w:bCs/>
    </w:rPr>
  </w:style>
  <w:style w:type="character" w:customStyle="1" w:styleId="CommentSubjectChar">
    <w:name w:val="Comment Subject Char"/>
    <w:basedOn w:val="CommentTextChar1"/>
    <w:link w:val="CommentSubject"/>
    <w:uiPriority w:val="99"/>
    <w:semiHidden/>
    <w:rsid w:val="00025FFC"/>
    <w:rPr>
      <w:b/>
      <w:bCs/>
      <w:sz w:val="20"/>
      <w:szCs w:val="20"/>
      <w:lang w:val="en-GB"/>
    </w:rPr>
  </w:style>
  <w:style w:type="paragraph" w:styleId="BalloonText">
    <w:name w:val="Balloon Text"/>
    <w:basedOn w:val="Normal"/>
    <w:link w:val="BalloonTextChar"/>
    <w:uiPriority w:val="99"/>
    <w:semiHidden/>
    <w:unhideWhenUsed/>
    <w:rsid w:val="00AC60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60BF"/>
    <w:rPr>
      <w:rFonts w:ascii="Segoe UI" w:hAnsi="Segoe UI" w:cs="Segoe UI"/>
      <w:sz w:val="18"/>
      <w:szCs w:val="18"/>
      <w:lang w:val="en-GB"/>
    </w:rPr>
  </w:style>
  <w:style w:type="paragraph" w:styleId="Header">
    <w:name w:val="header"/>
    <w:basedOn w:val="Normal"/>
    <w:link w:val="HeaderChar"/>
    <w:uiPriority w:val="99"/>
    <w:unhideWhenUsed/>
    <w:rsid w:val="00AC60BF"/>
    <w:pPr>
      <w:tabs>
        <w:tab w:val="center" w:pos="4819"/>
        <w:tab w:val="right" w:pos="9638"/>
      </w:tabs>
      <w:spacing w:after="0" w:line="240" w:lineRule="auto"/>
    </w:pPr>
  </w:style>
  <w:style w:type="character" w:customStyle="1" w:styleId="HeaderChar">
    <w:name w:val="Header Char"/>
    <w:basedOn w:val="DefaultParagraphFont"/>
    <w:link w:val="Header"/>
    <w:uiPriority w:val="99"/>
    <w:rsid w:val="00AC60BF"/>
    <w:rPr>
      <w:lang w:val="en-GB"/>
    </w:rPr>
  </w:style>
  <w:style w:type="paragraph" w:styleId="Footer">
    <w:name w:val="footer"/>
    <w:basedOn w:val="Normal"/>
    <w:link w:val="FooterChar"/>
    <w:uiPriority w:val="99"/>
    <w:unhideWhenUsed/>
    <w:rsid w:val="00AC60BF"/>
    <w:pPr>
      <w:tabs>
        <w:tab w:val="center" w:pos="4819"/>
        <w:tab w:val="right" w:pos="9638"/>
      </w:tabs>
      <w:spacing w:after="0" w:line="240" w:lineRule="auto"/>
    </w:pPr>
  </w:style>
  <w:style w:type="character" w:customStyle="1" w:styleId="FooterChar">
    <w:name w:val="Footer Char"/>
    <w:basedOn w:val="DefaultParagraphFont"/>
    <w:link w:val="Footer"/>
    <w:uiPriority w:val="99"/>
    <w:rsid w:val="00AC60BF"/>
    <w:rPr>
      <w:lang w:val="en-GB"/>
    </w:rPr>
  </w:style>
  <w:style w:type="character" w:styleId="Hyperlink">
    <w:name w:val="Hyperlink"/>
    <w:basedOn w:val="DefaultParagraphFont"/>
    <w:uiPriority w:val="99"/>
    <w:unhideWhenUsed/>
    <w:rsid w:val="00AE0B8F"/>
    <w:rPr>
      <w:color w:val="5F5F5F" w:themeColor="hyperlink"/>
      <w:u w:val="single"/>
    </w:rPr>
  </w:style>
  <w:style w:type="character" w:customStyle="1" w:styleId="UnresolvedMention1">
    <w:name w:val="Unresolved Mention1"/>
    <w:basedOn w:val="DefaultParagraphFont"/>
    <w:uiPriority w:val="99"/>
    <w:semiHidden/>
    <w:unhideWhenUsed/>
    <w:rsid w:val="0053724A"/>
    <w:rPr>
      <w:color w:val="605E5C"/>
      <w:shd w:val="clear" w:color="auto" w:fill="E1DFDD"/>
    </w:rPr>
  </w:style>
  <w:style w:type="table" w:styleId="TableGrid">
    <w:name w:val="Table Grid"/>
    <w:basedOn w:val="TableNormal"/>
    <w:uiPriority w:val="39"/>
    <w:rsid w:val="00E668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C2FFD"/>
    <w:pPr>
      <w:spacing w:after="0" w:line="240" w:lineRule="auto"/>
    </w:pPr>
    <w:rPr>
      <w:lang w:val="en-GB"/>
    </w:rPr>
  </w:style>
  <w:style w:type="character" w:styleId="FollowedHyperlink">
    <w:name w:val="FollowedHyperlink"/>
    <w:basedOn w:val="DefaultParagraphFont"/>
    <w:uiPriority w:val="99"/>
    <w:semiHidden/>
    <w:unhideWhenUsed/>
    <w:rsid w:val="000F6420"/>
    <w:rPr>
      <w:color w:val="919191" w:themeColor="followedHyperlink"/>
      <w:u w:val="single"/>
    </w:rPr>
  </w:style>
  <w:style w:type="character" w:styleId="LineNumber">
    <w:name w:val="line number"/>
    <w:basedOn w:val="DefaultParagraphFont"/>
    <w:uiPriority w:val="99"/>
    <w:semiHidden/>
    <w:unhideWhenUsed/>
    <w:rsid w:val="004A5CCA"/>
  </w:style>
  <w:style w:type="character" w:customStyle="1" w:styleId="UnresolvedMention2">
    <w:name w:val="Unresolved Mention2"/>
    <w:basedOn w:val="DefaultParagraphFont"/>
    <w:uiPriority w:val="99"/>
    <w:semiHidden/>
    <w:unhideWhenUsed/>
    <w:rsid w:val="006E09F1"/>
    <w:rPr>
      <w:color w:val="605E5C"/>
      <w:shd w:val="clear" w:color="auto" w:fill="E1DFDD"/>
    </w:rPr>
  </w:style>
  <w:style w:type="character" w:styleId="UnresolvedMention">
    <w:name w:val="Unresolved Mention"/>
    <w:basedOn w:val="DefaultParagraphFont"/>
    <w:uiPriority w:val="99"/>
    <w:semiHidden/>
    <w:unhideWhenUsed/>
    <w:rsid w:val="00D23F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130117">
      <w:bodyDiv w:val="1"/>
      <w:marLeft w:val="0"/>
      <w:marRight w:val="0"/>
      <w:marTop w:val="0"/>
      <w:marBottom w:val="0"/>
      <w:divBdr>
        <w:top w:val="none" w:sz="0" w:space="0" w:color="auto"/>
        <w:left w:val="none" w:sz="0" w:space="0" w:color="auto"/>
        <w:bottom w:val="none" w:sz="0" w:space="0" w:color="auto"/>
        <w:right w:val="none" w:sz="0" w:space="0" w:color="auto"/>
      </w:divBdr>
    </w:div>
    <w:div w:id="353775267">
      <w:bodyDiv w:val="1"/>
      <w:marLeft w:val="0"/>
      <w:marRight w:val="0"/>
      <w:marTop w:val="0"/>
      <w:marBottom w:val="0"/>
      <w:divBdr>
        <w:top w:val="none" w:sz="0" w:space="0" w:color="auto"/>
        <w:left w:val="none" w:sz="0" w:space="0" w:color="auto"/>
        <w:bottom w:val="none" w:sz="0" w:space="0" w:color="auto"/>
        <w:right w:val="none" w:sz="0" w:space="0" w:color="auto"/>
      </w:divBdr>
    </w:div>
    <w:div w:id="512107303">
      <w:bodyDiv w:val="1"/>
      <w:marLeft w:val="0"/>
      <w:marRight w:val="0"/>
      <w:marTop w:val="0"/>
      <w:marBottom w:val="0"/>
      <w:divBdr>
        <w:top w:val="none" w:sz="0" w:space="0" w:color="auto"/>
        <w:left w:val="none" w:sz="0" w:space="0" w:color="auto"/>
        <w:bottom w:val="none" w:sz="0" w:space="0" w:color="auto"/>
        <w:right w:val="none" w:sz="0" w:space="0" w:color="auto"/>
      </w:divBdr>
    </w:div>
    <w:div w:id="560017736">
      <w:bodyDiv w:val="1"/>
      <w:marLeft w:val="0"/>
      <w:marRight w:val="0"/>
      <w:marTop w:val="0"/>
      <w:marBottom w:val="0"/>
      <w:divBdr>
        <w:top w:val="none" w:sz="0" w:space="0" w:color="auto"/>
        <w:left w:val="none" w:sz="0" w:space="0" w:color="auto"/>
        <w:bottom w:val="none" w:sz="0" w:space="0" w:color="auto"/>
        <w:right w:val="none" w:sz="0" w:space="0" w:color="auto"/>
      </w:divBdr>
    </w:div>
    <w:div w:id="1019543970">
      <w:bodyDiv w:val="1"/>
      <w:marLeft w:val="0"/>
      <w:marRight w:val="0"/>
      <w:marTop w:val="0"/>
      <w:marBottom w:val="0"/>
      <w:divBdr>
        <w:top w:val="none" w:sz="0" w:space="0" w:color="auto"/>
        <w:left w:val="none" w:sz="0" w:space="0" w:color="auto"/>
        <w:bottom w:val="none" w:sz="0" w:space="0" w:color="auto"/>
        <w:right w:val="none" w:sz="0" w:space="0" w:color="auto"/>
      </w:divBdr>
    </w:div>
    <w:div w:id="1114713444">
      <w:bodyDiv w:val="1"/>
      <w:marLeft w:val="0"/>
      <w:marRight w:val="0"/>
      <w:marTop w:val="0"/>
      <w:marBottom w:val="0"/>
      <w:divBdr>
        <w:top w:val="none" w:sz="0" w:space="0" w:color="auto"/>
        <w:left w:val="none" w:sz="0" w:space="0" w:color="auto"/>
        <w:bottom w:val="none" w:sz="0" w:space="0" w:color="auto"/>
        <w:right w:val="none" w:sz="0" w:space="0" w:color="auto"/>
      </w:divBdr>
    </w:div>
    <w:div w:id="1713338335">
      <w:bodyDiv w:val="1"/>
      <w:marLeft w:val="0"/>
      <w:marRight w:val="0"/>
      <w:marTop w:val="0"/>
      <w:marBottom w:val="0"/>
      <w:divBdr>
        <w:top w:val="none" w:sz="0" w:space="0" w:color="auto"/>
        <w:left w:val="none" w:sz="0" w:space="0" w:color="auto"/>
        <w:bottom w:val="none" w:sz="0" w:space="0" w:color="auto"/>
        <w:right w:val="none" w:sz="0" w:space="0" w:color="auto"/>
      </w:divBdr>
    </w:div>
    <w:div w:id="1714043027">
      <w:bodyDiv w:val="1"/>
      <w:marLeft w:val="0"/>
      <w:marRight w:val="0"/>
      <w:marTop w:val="0"/>
      <w:marBottom w:val="0"/>
      <w:divBdr>
        <w:top w:val="none" w:sz="0" w:space="0" w:color="auto"/>
        <w:left w:val="none" w:sz="0" w:space="0" w:color="auto"/>
        <w:bottom w:val="none" w:sz="0" w:space="0" w:color="auto"/>
        <w:right w:val="none" w:sz="0" w:space="0" w:color="auto"/>
      </w:divBdr>
    </w:div>
    <w:div w:id="2011372678">
      <w:bodyDiv w:val="1"/>
      <w:marLeft w:val="0"/>
      <w:marRight w:val="0"/>
      <w:marTop w:val="0"/>
      <w:marBottom w:val="0"/>
      <w:divBdr>
        <w:top w:val="none" w:sz="0" w:space="0" w:color="auto"/>
        <w:left w:val="none" w:sz="0" w:space="0" w:color="auto"/>
        <w:bottom w:val="none" w:sz="0" w:space="0" w:color="auto"/>
        <w:right w:val="none" w:sz="0" w:space="0" w:color="auto"/>
      </w:divBdr>
    </w:div>
    <w:div w:id="2026899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crystallography.net/cod/" TargetMode="External"/><Relationship Id="rId13" Type="http://schemas.openxmlformats.org/officeDocument/2006/relationships/image" Target="media/image3.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yperlink" Target="http://www.wetsus.eu" TargetMode="Externa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https://github.com/pietervanveelen/Larasati_Mn_oxidation_16SrRNA" TargetMode="External"/><Relationship Id="rId14" Type="http://schemas.openxmlformats.org/officeDocument/2006/relationships/image" Target="media/image4.tif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Custom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3B987-ADF7-41AE-919A-72A0D4C67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49617</Words>
  <Characters>282819</Characters>
  <Application>Microsoft Office Word</Application>
  <DocSecurity>0</DocSecurity>
  <Lines>2356</Lines>
  <Paragraphs>663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Wetsus</Company>
  <LinksUpToDate>false</LinksUpToDate>
  <CharactersWithSpaces>331773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Gagliano, Cristina</dc:creator>
  <cp:keywords/>
  <dc:description/>
  <cp:lastModifiedBy>van Veelen, Pieter</cp:lastModifiedBy>
  <cp:revision>2</cp:revision>
  <dcterms:created xsi:type="dcterms:W3CDTF">2023-10-27T12:14:00Z</dcterms:created>
  <dcterms:modified xsi:type="dcterms:W3CDTF">2023-10-27T12:14:00Z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id="ecC2V0qY"/&gt;&lt;style id="http://www.zotero.org/styles/water-research" hasBibliography="1" bibliographyStyleHasBeenSet="1"/&gt;&lt;prefs&gt;&lt;pref name="fieldType" value="Field"/&gt;&lt;pref name="dontAskDelayCitati</vt:lpwstr>
  </property>
  <property fmtid="{D5CDD505-2E9C-101B-9397-08002B2CF9AE}" pid="3" name="GrammarlyDocumentId">
    <vt:lpwstr>daf0c7fd16e88cd619b7133135f80d6a613925d974b84ed5215c05f9b9d06475</vt:lpwstr>
  </property>
  <property fmtid="{D5CDD505-2E9C-101B-9397-08002B2CF9AE}" pid="4" name="ZOTERO_PREF_2">
    <vt:lpwstr>onUpdates" value="true"/&gt;&lt;pref name="automaticJournalAbbreviations" value="true"/&gt;&lt;/prefs&gt;&lt;/data&gt;</vt:lpwstr>
  </property>
</Properties>
</file>